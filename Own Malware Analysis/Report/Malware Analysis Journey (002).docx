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4B9AC" w14:textId="77777777" w:rsidR="001D6C5F" w:rsidRDefault="00007F2E">
      <w:pPr>
        <w:jc w:val="center"/>
        <w:rPr>
          <w:sz w:val="56"/>
          <w:szCs w:val="56"/>
        </w:rPr>
      </w:pPr>
      <w:r>
        <w:rPr>
          <w:rFonts w:ascii="Calibri Light" w:eastAsia="Calibri Light" w:hAnsi="Calibri Light" w:cs="Calibri Light"/>
          <w:spacing w:val="-10"/>
          <w:sz w:val="56"/>
          <w:szCs w:val="56"/>
        </w:rPr>
        <w:t>Malware Analysis Journey</w:t>
      </w:r>
    </w:p>
    <w:p w14:paraId="51676EEC" w14:textId="7E7ABF1A" w:rsidR="001D6C5F" w:rsidRDefault="00007F2E" w:rsidP="00731397">
      <w:pPr>
        <w:pStyle w:val="Heading1"/>
        <w:keepLines/>
        <w:numPr>
          <w:ilvl w:val="0"/>
          <w:numId w:val="5"/>
        </w:numPr>
        <w:spacing w:after="0" w:line="259" w:lineRule="auto"/>
        <w:rPr>
          <w:rFonts w:ascii="Calibri Light" w:eastAsia="Calibri Light" w:hAnsi="Calibri Light" w:cs="Calibri Light"/>
          <w:b w:val="0"/>
          <w:bCs w:val="0"/>
          <w:color w:val="2F5496"/>
          <w:sz w:val="32"/>
          <w:szCs w:val="32"/>
        </w:rPr>
      </w:pPr>
      <w:r>
        <w:rPr>
          <w:rFonts w:ascii="Calibri Light" w:eastAsia="Calibri Light" w:hAnsi="Calibri Light" w:cs="Calibri Light"/>
          <w:b w:val="0"/>
          <w:bCs w:val="0"/>
          <w:color w:val="2F5496"/>
          <w:sz w:val="32"/>
          <w:szCs w:val="32"/>
        </w:rPr>
        <w:t>Intro</w:t>
      </w:r>
    </w:p>
    <w:p w14:paraId="1DE53DA6" w14:textId="77777777" w:rsidR="00731397" w:rsidRPr="00731397" w:rsidRDefault="00731397" w:rsidP="00731397"/>
    <w:p w14:paraId="2F6362A0" w14:textId="61AA4936" w:rsidR="00CD4747" w:rsidRDefault="005975BA" w:rsidP="00E95211">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This blog post aims to inform </w:t>
      </w:r>
      <w:r w:rsidR="00027BAA">
        <w:rPr>
          <w:rFonts w:ascii="Calibri Light" w:eastAsia="Calibri Light" w:hAnsi="Calibri Light" w:cs="Calibri Light"/>
          <w:sz w:val="22"/>
          <w:szCs w:val="22"/>
        </w:rPr>
        <w:t>others about</w:t>
      </w:r>
      <w:r w:rsidR="00263DDA">
        <w:rPr>
          <w:rFonts w:ascii="Calibri Light" w:eastAsia="Calibri Light" w:hAnsi="Calibri Light" w:cs="Calibri Light"/>
          <w:sz w:val="22"/>
          <w:szCs w:val="22"/>
        </w:rPr>
        <w:t xml:space="preserve"> </w:t>
      </w:r>
      <w:r w:rsidR="00027BAA">
        <w:rPr>
          <w:rFonts w:ascii="Calibri Light" w:eastAsia="Calibri Light" w:hAnsi="Calibri Light" w:cs="Calibri Light"/>
          <w:sz w:val="22"/>
          <w:szCs w:val="22"/>
        </w:rPr>
        <w:t xml:space="preserve">the process of </w:t>
      </w:r>
      <w:r>
        <w:rPr>
          <w:rFonts w:ascii="Calibri Light" w:eastAsia="Calibri Light" w:hAnsi="Calibri Light" w:cs="Calibri Light"/>
          <w:sz w:val="22"/>
          <w:szCs w:val="22"/>
        </w:rPr>
        <w:t xml:space="preserve">malware analysis </w:t>
      </w:r>
      <w:r w:rsidR="00A827B1">
        <w:rPr>
          <w:rFonts w:ascii="Calibri Light" w:eastAsia="Calibri Light" w:hAnsi="Calibri Light" w:cs="Calibri Light"/>
          <w:sz w:val="22"/>
          <w:szCs w:val="22"/>
        </w:rPr>
        <w:t>while</w:t>
      </w:r>
      <w:r w:rsidR="00263DDA">
        <w:rPr>
          <w:rFonts w:ascii="Calibri Light" w:eastAsia="Calibri Light" w:hAnsi="Calibri Light" w:cs="Calibri Light"/>
          <w:sz w:val="22"/>
          <w:szCs w:val="22"/>
        </w:rPr>
        <w:t xml:space="preserve"> document</w:t>
      </w:r>
      <w:r w:rsidR="00A827B1">
        <w:rPr>
          <w:rFonts w:ascii="Calibri Light" w:eastAsia="Calibri Light" w:hAnsi="Calibri Light" w:cs="Calibri Light"/>
          <w:sz w:val="22"/>
          <w:szCs w:val="22"/>
        </w:rPr>
        <w:t>ing</w:t>
      </w:r>
      <w:r w:rsidR="00263DDA">
        <w:rPr>
          <w:rFonts w:ascii="Calibri Light" w:eastAsia="Calibri Light" w:hAnsi="Calibri Light" w:cs="Calibri Light"/>
          <w:sz w:val="22"/>
          <w:szCs w:val="22"/>
        </w:rPr>
        <w:t xml:space="preserve"> my own journey into </w:t>
      </w:r>
      <w:r w:rsidR="00AA3EA4">
        <w:rPr>
          <w:rFonts w:ascii="Calibri Light" w:eastAsia="Calibri Light" w:hAnsi="Calibri Light" w:cs="Calibri Light"/>
          <w:sz w:val="22"/>
          <w:szCs w:val="22"/>
        </w:rPr>
        <w:t>this area</w:t>
      </w:r>
      <w:r>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E952C0">
        <w:rPr>
          <w:rFonts w:ascii="Calibri Light" w:eastAsia="Calibri Light" w:hAnsi="Calibri Light" w:cs="Calibri Light"/>
          <w:sz w:val="22"/>
          <w:szCs w:val="22"/>
        </w:rPr>
        <w:t xml:space="preserve">A number </w:t>
      </w:r>
      <w:r w:rsidR="00AA3EA4">
        <w:rPr>
          <w:rFonts w:ascii="Calibri Light" w:eastAsia="Calibri Light" w:hAnsi="Calibri Light" w:cs="Calibri Light"/>
          <w:sz w:val="22"/>
          <w:szCs w:val="22"/>
        </w:rPr>
        <w:t>of guides about malware analysis can be found on internet</w:t>
      </w:r>
      <w:r w:rsidR="00093790">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but not many </w:t>
      </w:r>
      <w:proofErr w:type="gramStart"/>
      <w:r w:rsidR="00077137">
        <w:rPr>
          <w:rFonts w:ascii="Calibri Light" w:eastAsia="Calibri Light" w:hAnsi="Calibri Light" w:cs="Calibri Light"/>
          <w:sz w:val="22"/>
          <w:szCs w:val="22"/>
        </w:rPr>
        <w:t>focus</w:t>
      </w:r>
      <w:proofErr w:type="gramEnd"/>
      <w:r w:rsidR="00077137">
        <w:rPr>
          <w:rFonts w:ascii="Calibri Light" w:eastAsia="Calibri Light" w:hAnsi="Calibri Light" w:cs="Calibri Light"/>
          <w:sz w:val="22"/>
          <w:szCs w:val="22"/>
        </w:rPr>
        <w:t xml:space="preserve"> on a beginner’s attempt </w:t>
      </w:r>
      <w:r w:rsidR="00DE3BDD">
        <w:rPr>
          <w:rFonts w:ascii="Calibri Light" w:eastAsia="Calibri Light" w:hAnsi="Calibri Light" w:cs="Calibri Light"/>
          <w:sz w:val="22"/>
          <w:szCs w:val="22"/>
        </w:rPr>
        <w:t>of</w:t>
      </w:r>
      <w:r w:rsidR="00007F2E">
        <w:rPr>
          <w:rFonts w:ascii="Calibri Light" w:eastAsia="Calibri Light" w:hAnsi="Calibri Light" w:cs="Calibri Light"/>
          <w:sz w:val="22"/>
          <w:szCs w:val="22"/>
        </w:rPr>
        <w:t xml:space="preserve"> just sitting down and attempting to do it</w:t>
      </w:r>
      <w:r w:rsidR="0007374F">
        <w:rPr>
          <w:rFonts w:ascii="Calibri Light" w:eastAsia="Calibri Light" w:hAnsi="Calibri Light" w:cs="Calibri Light"/>
          <w:sz w:val="22"/>
          <w:szCs w:val="22"/>
        </w:rPr>
        <w:t xml:space="preserve">. </w:t>
      </w:r>
      <w:r w:rsidR="00090C5C">
        <w:rPr>
          <w:rFonts w:ascii="Calibri Light" w:eastAsia="Calibri Light" w:hAnsi="Calibri Light" w:cs="Calibri Light"/>
          <w:sz w:val="22"/>
          <w:szCs w:val="22"/>
        </w:rPr>
        <w:t>I’m addressing that</w:t>
      </w:r>
      <w:r w:rsidR="00B34942">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by </w:t>
      </w:r>
      <w:r w:rsidR="00B34942">
        <w:rPr>
          <w:rFonts w:ascii="Calibri Light" w:eastAsia="Calibri Light" w:hAnsi="Calibri Light" w:cs="Calibri Light"/>
          <w:sz w:val="22"/>
          <w:szCs w:val="22"/>
        </w:rPr>
        <w:t>writing about</w:t>
      </w:r>
      <w:r w:rsidR="00007F2E">
        <w:rPr>
          <w:rFonts w:ascii="Calibri Light" w:eastAsia="Calibri Light" w:hAnsi="Calibri Light" w:cs="Calibri Light"/>
          <w:sz w:val="22"/>
          <w:szCs w:val="22"/>
        </w:rPr>
        <w:t xml:space="preserve"> my mistakes and successes </w:t>
      </w:r>
      <w:r w:rsidR="0007374F">
        <w:rPr>
          <w:rFonts w:ascii="Calibri Light" w:eastAsia="Calibri Light" w:hAnsi="Calibri Light" w:cs="Calibri Light"/>
          <w:sz w:val="22"/>
          <w:szCs w:val="22"/>
        </w:rPr>
        <w:t xml:space="preserve">for </w:t>
      </w:r>
      <w:r w:rsidR="00FB54A2">
        <w:rPr>
          <w:rFonts w:ascii="Calibri Light" w:eastAsia="Calibri Light" w:hAnsi="Calibri Light" w:cs="Calibri Light"/>
          <w:sz w:val="22"/>
          <w:szCs w:val="22"/>
        </w:rPr>
        <w:t xml:space="preserve">others </w:t>
      </w:r>
      <w:r w:rsidR="0007374F">
        <w:rPr>
          <w:rFonts w:ascii="Calibri Light" w:eastAsia="Calibri Light" w:hAnsi="Calibri Light" w:cs="Calibri Light"/>
          <w:sz w:val="22"/>
          <w:szCs w:val="22"/>
        </w:rPr>
        <w:t>to learn from</w:t>
      </w:r>
      <w:r w:rsidR="00027BAA">
        <w:rPr>
          <w:rFonts w:ascii="Calibri Light" w:eastAsia="Calibri Light" w:hAnsi="Calibri Light" w:cs="Calibri Light"/>
          <w:sz w:val="22"/>
          <w:szCs w:val="22"/>
        </w:rPr>
        <w:t>, as well as my thought process and explanations into my actions</w:t>
      </w:r>
      <w:r w:rsidR="00007F2E">
        <w:rPr>
          <w:rFonts w:ascii="Calibri Light" w:eastAsia="Calibri Light" w:hAnsi="Calibri Light" w:cs="Calibri Light"/>
          <w:sz w:val="22"/>
          <w:szCs w:val="22"/>
        </w:rPr>
        <w:t xml:space="preserve">. The journey itself is </w:t>
      </w:r>
      <w:proofErr w:type="gramStart"/>
      <w:r w:rsidR="00007F2E">
        <w:rPr>
          <w:rFonts w:ascii="Calibri Light" w:eastAsia="Calibri Light" w:hAnsi="Calibri Light" w:cs="Calibri Light"/>
          <w:sz w:val="22"/>
          <w:szCs w:val="22"/>
        </w:rPr>
        <w:t>actually quite</w:t>
      </w:r>
      <w:proofErr w:type="gramEnd"/>
      <w:r w:rsidR="00007F2E">
        <w:rPr>
          <w:rFonts w:ascii="Calibri Light" w:eastAsia="Calibri Light" w:hAnsi="Calibri Light" w:cs="Calibri Light"/>
          <w:sz w:val="22"/>
          <w:szCs w:val="22"/>
        </w:rPr>
        <w:t xml:space="preserve"> long</w:t>
      </w:r>
      <w:r w:rsidR="003C3F61">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and while I would like to explain everything I learned, this article will primarily focus on interesting things I found and the journey as a whole.</w:t>
      </w:r>
      <w:r w:rsidR="00CD4747">
        <w:rPr>
          <w:rFonts w:ascii="Calibri Light" w:eastAsia="Calibri Light" w:hAnsi="Calibri Light" w:cs="Calibri Light"/>
          <w:sz w:val="22"/>
          <w:szCs w:val="22"/>
        </w:rPr>
        <w:t xml:space="preserve"> We will go through</w:t>
      </w:r>
      <w:r w:rsidR="00E0157A">
        <w:rPr>
          <w:rFonts w:ascii="Calibri Light" w:eastAsia="Calibri Light" w:hAnsi="Calibri Light" w:cs="Calibri Light"/>
          <w:sz w:val="22"/>
          <w:szCs w:val="22"/>
        </w:rPr>
        <w:t>:</w:t>
      </w:r>
    </w:p>
    <w:p w14:paraId="4689C127" w14:textId="6D7CA3F1" w:rsidR="00CD4747" w:rsidRDefault="00CD4747" w:rsidP="00CD4747">
      <w:pPr>
        <w:pStyle w:val="ListParagraph"/>
        <w:numPr>
          <w:ilvl w:val="0"/>
          <w:numId w:val="6"/>
        </w:num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Word Macros</w:t>
      </w:r>
    </w:p>
    <w:p w14:paraId="2978E17C" w14:textId="7C56ED40" w:rsidR="00CD4747" w:rsidRDefault="00CD4747" w:rsidP="00CD4747">
      <w:pPr>
        <w:pStyle w:val="ListParagraph"/>
        <w:numPr>
          <w:ilvl w:val="0"/>
          <w:numId w:val="6"/>
        </w:num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Unpacking</w:t>
      </w:r>
      <w:r w:rsidR="00C07130">
        <w:rPr>
          <w:rFonts w:ascii="Calibri Light" w:eastAsia="Calibri Light" w:hAnsi="Calibri Light" w:cs="Calibri Light"/>
          <w:sz w:val="22"/>
          <w:szCs w:val="22"/>
        </w:rPr>
        <w:t xml:space="preserve"> malware</w:t>
      </w:r>
    </w:p>
    <w:p w14:paraId="2DD8BC11" w14:textId="51312FF2" w:rsidR="00237AB5" w:rsidRPr="00237AB5" w:rsidRDefault="00237AB5" w:rsidP="00237AB5">
      <w:pPr>
        <w:pStyle w:val="ListParagraph"/>
        <w:numPr>
          <w:ilvl w:val="0"/>
          <w:numId w:val="6"/>
        </w:num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Discovering malware capabilities</w:t>
      </w:r>
    </w:p>
    <w:p w14:paraId="32A43120" w14:textId="6665FE72" w:rsidR="00CD4747" w:rsidRDefault="00CD4747" w:rsidP="00CD4747">
      <w:pPr>
        <w:pStyle w:val="ListParagraph"/>
        <w:numPr>
          <w:ilvl w:val="0"/>
          <w:numId w:val="6"/>
        </w:num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Malware obfuscation techniques</w:t>
      </w:r>
    </w:p>
    <w:p w14:paraId="67D23D80" w14:textId="68873A7C" w:rsidR="00C33395" w:rsidRDefault="00A67396" w:rsidP="00E95211">
      <w:pPr>
        <w:spacing w:after="160" w:line="259" w:lineRule="auto"/>
        <w:rPr>
          <w:rFonts w:eastAsia="Calibri Light"/>
        </w:rPr>
      </w:pPr>
      <w:r>
        <w:rPr>
          <w:rFonts w:ascii="Calibri Light" w:eastAsia="Calibri Light" w:hAnsi="Calibri Light" w:cs="Calibri Light"/>
          <w:sz w:val="22"/>
          <w:szCs w:val="22"/>
        </w:rPr>
        <w:t>The article</w:t>
      </w:r>
      <w:r w:rsidR="00007F2E">
        <w:rPr>
          <w:rFonts w:ascii="Calibri Light" w:eastAsia="Calibri Light" w:hAnsi="Calibri Light" w:cs="Calibri Light"/>
          <w:sz w:val="22"/>
          <w:szCs w:val="22"/>
        </w:rPr>
        <w:t xml:space="preserve"> will combine both technical and non-technical portions</w:t>
      </w:r>
      <w:r w:rsidR="00FE3ACC">
        <w:rPr>
          <w:rFonts w:ascii="Calibri Light" w:eastAsia="Calibri Light" w:hAnsi="Calibri Light" w:cs="Calibri Light"/>
          <w:sz w:val="22"/>
          <w:szCs w:val="22"/>
        </w:rPr>
        <w:t>,</w:t>
      </w:r>
      <w:r w:rsidR="00765DB6">
        <w:rPr>
          <w:rFonts w:ascii="Calibri Light" w:eastAsia="Calibri Light" w:hAnsi="Calibri Light" w:cs="Calibri Light"/>
          <w:sz w:val="22"/>
          <w:szCs w:val="22"/>
        </w:rPr>
        <w:t xml:space="preserve"> as well as some bonus </w:t>
      </w:r>
      <w:r w:rsidR="00FE3ACC">
        <w:rPr>
          <w:rFonts w:ascii="Calibri Light" w:eastAsia="Calibri Light" w:hAnsi="Calibri Light" w:cs="Calibri Light"/>
          <w:sz w:val="22"/>
          <w:szCs w:val="22"/>
        </w:rPr>
        <w:t xml:space="preserve">resources </w:t>
      </w:r>
      <w:r w:rsidR="00007F2E">
        <w:rPr>
          <w:rFonts w:ascii="Calibri Light" w:eastAsia="Calibri Light" w:hAnsi="Calibri Light" w:cs="Calibri Light"/>
          <w:sz w:val="22"/>
          <w:szCs w:val="22"/>
        </w:rPr>
        <w:t>for people w</w:t>
      </w:r>
      <w:r w:rsidR="00387798">
        <w:rPr>
          <w:rFonts w:ascii="Calibri Light" w:eastAsia="Calibri Light" w:hAnsi="Calibri Light" w:cs="Calibri Light"/>
          <w:sz w:val="22"/>
          <w:szCs w:val="22"/>
        </w:rPr>
        <w:t>ho want to explore a bit more</w:t>
      </w:r>
      <w:r w:rsidR="00765DB6">
        <w:rPr>
          <w:rFonts w:ascii="Calibri Light" w:eastAsia="Calibri Light" w:hAnsi="Calibri Light" w:cs="Calibri Light"/>
          <w:sz w:val="22"/>
          <w:szCs w:val="22"/>
        </w:rPr>
        <w:t xml:space="preserve"> in the orange </w:t>
      </w:r>
      <w:r w:rsidR="002749D4">
        <w:rPr>
          <w:rFonts w:ascii="Calibri Light" w:eastAsia="Calibri Light" w:hAnsi="Calibri Light" w:cs="Calibri Light"/>
          <w:sz w:val="22"/>
          <w:szCs w:val="22"/>
        </w:rPr>
        <w:t>sections.</w:t>
      </w:r>
    </w:p>
    <w:p w14:paraId="7B428229" w14:textId="243FA09A" w:rsidR="00C33395" w:rsidRDefault="00C33395" w:rsidP="00F96754">
      <w:pPr>
        <w:pStyle w:val="Heading1"/>
        <w:keepLines/>
        <w:spacing w:after="0" w:line="259" w:lineRule="auto"/>
        <w:rPr>
          <w:rFonts w:ascii="Calibri Light" w:eastAsia="Calibri Light" w:hAnsi="Calibri Light" w:cs="Calibri Light"/>
          <w:b w:val="0"/>
          <w:bCs w:val="0"/>
          <w:color w:val="2F5496"/>
          <w:sz w:val="26"/>
          <w:szCs w:val="26"/>
        </w:rPr>
      </w:pPr>
      <w:r w:rsidRPr="00F96754">
        <w:rPr>
          <w:rFonts w:ascii="Calibri Light" w:eastAsia="Calibri Light" w:hAnsi="Calibri Light" w:cs="Calibri Light"/>
          <w:b w:val="0"/>
          <w:bCs w:val="0"/>
          <w:color w:val="2F5496"/>
          <w:sz w:val="26"/>
          <w:szCs w:val="26"/>
        </w:rPr>
        <w:t xml:space="preserve">1.1 </w:t>
      </w:r>
      <w:r w:rsidR="00007F2E" w:rsidRPr="00F96754">
        <w:rPr>
          <w:rFonts w:ascii="Calibri Light" w:eastAsia="Calibri Light" w:hAnsi="Calibri Light" w:cs="Calibri Light"/>
          <w:b w:val="0"/>
          <w:bCs w:val="0"/>
          <w:color w:val="2F5496"/>
          <w:sz w:val="26"/>
          <w:szCs w:val="26"/>
        </w:rPr>
        <w:t>Malware Background</w:t>
      </w:r>
    </w:p>
    <w:p w14:paraId="3800FC1A" w14:textId="77777777" w:rsidR="00F96754" w:rsidRPr="00F96754" w:rsidRDefault="00F96754" w:rsidP="00F96754">
      <w:pPr>
        <w:rPr>
          <w:rFonts w:eastAsia="Calibri Light"/>
        </w:rPr>
      </w:pPr>
    </w:p>
    <w:p w14:paraId="7369D5BC" w14:textId="1536BB03" w:rsidR="001D6C5F" w:rsidRPr="00241466" w:rsidRDefault="001A46F4">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Most </w:t>
      </w:r>
      <w:r w:rsidR="00731397">
        <w:rPr>
          <w:rFonts w:ascii="Calibri Light" w:eastAsia="Calibri Light" w:hAnsi="Calibri Light" w:cs="Calibri Light"/>
          <w:sz w:val="22"/>
          <w:szCs w:val="22"/>
        </w:rPr>
        <w:t>malware write-</w:t>
      </w:r>
      <w:r w:rsidR="009E4EBB">
        <w:rPr>
          <w:rFonts w:ascii="Calibri Light" w:eastAsia="Calibri Light" w:hAnsi="Calibri Light" w:cs="Calibri Light"/>
          <w:sz w:val="22"/>
          <w:szCs w:val="22"/>
        </w:rPr>
        <w:t xml:space="preserve">ups focus on </w:t>
      </w:r>
      <w:r>
        <w:rPr>
          <w:rFonts w:ascii="Calibri Light" w:eastAsia="Calibri Light" w:hAnsi="Calibri Light" w:cs="Calibri Light"/>
          <w:sz w:val="22"/>
          <w:szCs w:val="22"/>
        </w:rPr>
        <w:t>well-known malwares (e.g.</w:t>
      </w:r>
      <w:r w:rsidR="00007F2E">
        <w:rPr>
          <w:rFonts w:ascii="Calibri Light" w:eastAsia="Calibri Light" w:hAnsi="Calibri Light" w:cs="Calibri Light"/>
          <w:sz w:val="22"/>
          <w:szCs w:val="22"/>
        </w:rPr>
        <w:t xml:space="preserve"> Emotet</w:t>
      </w:r>
      <w:r>
        <w:rPr>
          <w:rFonts w:ascii="Calibri Light" w:eastAsia="Calibri Light" w:hAnsi="Calibri Light" w:cs="Calibri Light"/>
          <w:sz w:val="22"/>
          <w:szCs w:val="22"/>
        </w:rPr>
        <w:t xml:space="preserve"> or</w:t>
      </w:r>
      <w:r w:rsidR="00007F2E">
        <w:rPr>
          <w:rFonts w:ascii="Calibri Light" w:eastAsia="Calibri Light" w:hAnsi="Calibri Light" w:cs="Calibri Light"/>
          <w:sz w:val="22"/>
          <w:szCs w:val="22"/>
        </w:rPr>
        <w:t xml:space="preserve"> NotPetya</w:t>
      </w:r>
      <w:r>
        <w:rPr>
          <w:rFonts w:ascii="Calibri Light" w:eastAsia="Calibri Light" w:hAnsi="Calibri Light" w:cs="Calibri Light"/>
          <w:sz w:val="22"/>
          <w:szCs w:val="22"/>
        </w:rPr>
        <w:t>), and</w:t>
      </w:r>
      <w:r w:rsidR="00FE316C">
        <w:rPr>
          <w:rFonts w:ascii="Calibri Light" w:eastAsia="Calibri Light" w:hAnsi="Calibri Light" w:cs="Calibri Light"/>
          <w:sz w:val="22"/>
          <w:szCs w:val="22"/>
        </w:rPr>
        <w:t xml:space="preserve"> </w:t>
      </w:r>
      <w:r w:rsidR="007A6C8D">
        <w:rPr>
          <w:rFonts w:ascii="Calibri Light" w:eastAsia="Calibri Light" w:hAnsi="Calibri Light" w:cs="Calibri Light"/>
          <w:sz w:val="22"/>
          <w:szCs w:val="22"/>
        </w:rPr>
        <w:t>this malware is no exception</w:t>
      </w:r>
      <w:r w:rsidR="00731397">
        <w:rPr>
          <w:rFonts w:ascii="Calibri Light" w:eastAsia="Calibri Light" w:hAnsi="Calibri Light" w:cs="Calibri Light"/>
          <w:sz w:val="22"/>
          <w:szCs w:val="22"/>
        </w:rPr>
        <w:t>;</w:t>
      </w:r>
      <w:r w:rsidR="007A6C8D">
        <w:rPr>
          <w:rFonts w:ascii="Calibri Light" w:eastAsia="Calibri Light" w:hAnsi="Calibri Light" w:cs="Calibri Light"/>
          <w:sz w:val="22"/>
          <w:szCs w:val="22"/>
        </w:rPr>
        <w:t xml:space="preserve"> except that I</w:t>
      </w:r>
      <w:r w:rsidR="00007F2E">
        <w:rPr>
          <w:rFonts w:ascii="Calibri Light" w:eastAsia="Calibri Light" w:hAnsi="Calibri Light" w:cs="Calibri Light"/>
          <w:sz w:val="22"/>
          <w:szCs w:val="22"/>
        </w:rPr>
        <w:t xml:space="preserve"> got </w:t>
      </w:r>
      <w:r w:rsidR="00CD63EF">
        <w:rPr>
          <w:rFonts w:ascii="Calibri Light" w:eastAsia="Calibri Light" w:hAnsi="Calibri Light" w:cs="Calibri Light"/>
          <w:sz w:val="22"/>
          <w:szCs w:val="22"/>
        </w:rPr>
        <w:t>it</w:t>
      </w:r>
      <w:r w:rsidR="00007F2E">
        <w:rPr>
          <w:rFonts w:ascii="Calibri Light" w:eastAsia="Calibri Light" w:hAnsi="Calibri Light" w:cs="Calibri Light"/>
          <w:sz w:val="22"/>
          <w:szCs w:val="22"/>
        </w:rPr>
        <w:t xml:space="preserve"> from my parents. My mom was emailed </w:t>
      </w:r>
      <w:r w:rsidR="00CF0BAA">
        <w:rPr>
          <w:rFonts w:ascii="Calibri Light" w:eastAsia="Calibri Light" w:hAnsi="Calibri Light" w:cs="Calibri Light"/>
          <w:sz w:val="22"/>
          <w:szCs w:val="22"/>
        </w:rPr>
        <w:t>a</w:t>
      </w:r>
      <w:r w:rsidR="00007F2E">
        <w:rPr>
          <w:rFonts w:ascii="Calibri Light" w:eastAsia="Calibri Light" w:hAnsi="Calibri Light" w:cs="Calibri Light"/>
          <w:sz w:val="22"/>
          <w:szCs w:val="22"/>
        </w:rPr>
        <w:t xml:space="preserve"> word document from her boss</w:t>
      </w:r>
      <w:r w:rsidR="00B44466">
        <w:rPr>
          <w:rFonts w:ascii="Calibri Light" w:eastAsia="Calibri Light" w:hAnsi="Calibri Light" w:cs="Calibri Light"/>
          <w:sz w:val="22"/>
          <w:szCs w:val="22"/>
        </w:rPr>
        <w:t>’s hacked email account</w:t>
      </w:r>
      <w:r w:rsidR="00007F2E">
        <w:rPr>
          <w:rFonts w:ascii="Calibri Light" w:eastAsia="Calibri Light" w:hAnsi="Calibri Light" w:cs="Calibri Light"/>
          <w:sz w:val="22"/>
          <w:szCs w:val="22"/>
        </w:rPr>
        <w:t xml:space="preserve"> and after opening it figured something was </w:t>
      </w:r>
      <w:r w:rsidR="00CF0BAA">
        <w:rPr>
          <w:rFonts w:ascii="Calibri Light" w:eastAsia="Calibri Light" w:hAnsi="Calibri Light" w:cs="Calibri Light"/>
          <w:sz w:val="22"/>
          <w:szCs w:val="22"/>
        </w:rPr>
        <w:t>wrong</w:t>
      </w:r>
      <w:r w:rsidR="00007F2E">
        <w:rPr>
          <w:rFonts w:ascii="Calibri Light" w:eastAsia="Calibri Light" w:hAnsi="Calibri Light" w:cs="Calibri Light"/>
          <w:sz w:val="22"/>
          <w:szCs w:val="22"/>
        </w:rPr>
        <w:t>.</w:t>
      </w:r>
      <w:r w:rsidR="00CF0BAA">
        <w:rPr>
          <w:rFonts w:ascii="Calibri Light" w:eastAsia="Calibri Light" w:hAnsi="Calibri Light" w:cs="Calibri Light"/>
          <w:sz w:val="22"/>
          <w:szCs w:val="22"/>
        </w:rPr>
        <w:t xml:space="preserve"> </w:t>
      </w:r>
      <w:r w:rsidR="00241466">
        <w:rPr>
          <w:rFonts w:ascii="Calibri Light" w:eastAsia="Calibri Light" w:hAnsi="Calibri Light" w:cs="Calibri Light"/>
          <w:sz w:val="22"/>
          <w:szCs w:val="22"/>
        </w:rPr>
        <w:t>She sent the document</w:t>
      </w:r>
      <w:r w:rsidR="00007F2E">
        <w:rPr>
          <w:rFonts w:ascii="Calibri Light" w:eastAsia="Calibri Light" w:hAnsi="Calibri Light" w:cs="Calibri Light"/>
          <w:sz w:val="22"/>
          <w:szCs w:val="22"/>
        </w:rPr>
        <w:t xml:space="preserve"> to me</w:t>
      </w:r>
      <w:r w:rsidR="00241466">
        <w:rPr>
          <w:rFonts w:ascii="Calibri Light" w:eastAsia="Calibri Light" w:hAnsi="Calibri Light" w:cs="Calibri Light"/>
          <w:sz w:val="22"/>
          <w:szCs w:val="22"/>
        </w:rPr>
        <w:t xml:space="preserve"> figuring I could help her find</w:t>
      </w:r>
      <w:r w:rsidR="00007F2E">
        <w:rPr>
          <w:rFonts w:ascii="Calibri Light" w:eastAsia="Calibri Light" w:hAnsi="Calibri Light" w:cs="Calibri Light"/>
          <w:sz w:val="22"/>
          <w:szCs w:val="22"/>
        </w:rPr>
        <w:t xml:space="preserve"> out </w:t>
      </w:r>
      <w:r w:rsidR="00241466">
        <w:rPr>
          <w:rFonts w:ascii="Calibri Light" w:eastAsia="Calibri Light" w:hAnsi="Calibri Light" w:cs="Calibri Light"/>
          <w:sz w:val="22"/>
          <w:szCs w:val="22"/>
        </w:rPr>
        <w:t>what it does</w:t>
      </w:r>
      <w:r w:rsidR="00D051D4">
        <w:rPr>
          <w:rFonts w:ascii="Calibri Light" w:eastAsia="Calibri Light" w:hAnsi="Calibri Light" w:cs="Calibri Light"/>
          <w:sz w:val="22"/>
          <w:szCs w:val="22"/>
        </w:rPr>
        <w:t>. The first issue I ran into was the</w:t>
      </w:r>
      <w:r w:rsidR="00007F2E">
        <w:rPr>
          <w:rFonts w:ascii="Calibri Light" w:eastAsia="Calibri Light" w:hAnsi="Calibri Light" w:cs="Calibri Light"/>
          <w:sz w:val="22"/>
          <w:szCs w:val="22"/>
        </w:rPr>
        <w:t xml:space="preserve"> difficult</w:t>
      </w:r>
      <w:r w:rsidR="00D051D4">
        <w:rPr>
          <w:rFonts w:ascii="Calibri Light" w:eastAsia="Calibri Light" w:hAnsi="Calibri Light" w:cs="Calibri Light"/>
          <w:sz w:val="22"/>
          <w:szCs w:val="22"/>
        </w:rPr>
        <w:t>ly of sending malware via email</w:t>
      </w:r>
      <w:r w:rsidR="00FF20D1">
        <w:rPr>
          <w:rFonts w:ascii="Calibri Light" w:eastAsia="Calibri Light" w:hAnsi="Calibri Light" w:cs="Calibri Light"/>
          <w:sz w:val="22"/>
          <w:szCs w:val="22"/>
        </w:rPr>
        <w:t>,</w:t>
      </w:r>
      <w:r w:rsidR="00D051D4">
        <w:rPr>
          <w:rFonts w:ascii="Calibri Light" w:eastAsia="Calibri Light" w:hAnsi="Calibri Light" w:cs="Calibri Light"/>
          <w:sz w:val="22"/>
          <w:szCs w:val="22"/>
        </w:rPr>
        <w:t xml:space="preserve"> as O</w:t>
      </w:r>
      <w:r w:rsidR="00007F2E">
        <w:rPr>
          <w:rFonts w:ascii="Calibri Light" w:eastAsia="Calibri Light" w:hAnsi="Calibri Light" w:cs="Calibri Light"/>
          <w:sz w:val="22"/>
          <w:szCs w:val="22"/>
        </w:rPr>
        <w:t>utlook will automati</w:t>
      </w:r>
      <w:r w:rsidR="00B63A50">
        <w:rPr>
          <w:rFonts w:ascii="Calibri Light" w:eastAsia="Calibri Light" w:hAnsi="Calibri Light" w:cs="Calibri Light"/>
          <w:sz w:val="22"/>
          <w:szCs w:val="22"/>
        </w:rPr>
        <w:t>cally remove known viruses and Google D</w:t>
      </w:r>
      <w:r w:rsidR="00007F2E">
        <w:rPr>
          <w:rFonts w:ascii="Calibri Light" w:eastAsia="Calibri Light" w:hAnsi="Calibri Light" w:cs="Calibri Light"/>
          <w:sz w:val="22"/>
          <w:szCs w:val="22"/>
        </w:rPr>
        <w:t xml:space="preserve">rive will not allow you to open known viruses. </w:t>
      </w:r>
      <w:r w:rsidR="00B93ADE">
        <w:rPr>
          <w:rFonts w:ascii="Calibri Light" w:eastAsia="Calibri Light" w:hAnsi="Calibri Light" w:cs="Calibri Light"/>
          <w:sz w:val="22"/>
          <w:szCs w:val="22"/>
        </w:rPr>
        <w:t>I</w:t>
      </w:r>
      <w:r w:rsidR="00007F2E">
        <w:rPr>
          <w:rFonts w:ascii="Calibri Light" w:eastAsia="Calibri Light" w:hAnsi="Calibri Light" w:cs="Calibri Light"/>
          <w:sz w:val="22"/>
          <w:szCs w:val="22"/>
        </w:rPr>
        <w:t xml:space="preserve"> </w:t>
      </w:r>
      <w:r w:rsidR="006D7619">
        <w:rPr>
          <w:rFonts w:ascii="Calibri Light" w:eastAsia="Calibri Light" w:hAnsi="Calibri Light" w:cs="Calibri Light"/>
          <w:sz w:val="22"/>
          <w:szCs w:val="22"/>
        </w:rPr>
        <w:t xml:space="preserve">found the easiest way to </w:t>
      </w:r>
      <w:r w:rsidR="00FF20D1">
        <w:rPr>
          <w:rFonts w:ascii="Calibri Light" w:eastAsia="Calibri Light" w:hAnsi="Calibri Light" w:cs="Calibri Light"/>
          <w:sz w:val="22"/>
          <w:szCs w:val="22"/>
        </w:rPr>
        <w:t>avoid this wa</w:t>
      </w:r>
      <w:r w:rsidR="00007F2E">
        <w:rPr>
          <w:rFonts w:ascii="Calibri Light" w:eastAsia="Calibri Light" w:hAnsi="Calibri Light" w:cs="Calibri Light"/>
          <w:sz w:val="22"/>
          <w:szCs w:val="22"/>
        </w:rPr>
        <w:t xml:space="preserve">s </w:t>
      </w:r>
      <w:r w:rsidR="006D7619">
        <w:rPr>
          <w:rFonts w:ascii="Calibri Light" w:eastAsia="Calibri Light" w:hAnsi="Calibri Light" w:cs="Calibri Light"/>
          <w:sz w:val="22"/>
          <w:szCs w:val="22"/>
        </w:rPr>
        <w:t>to</w:t>
      </w:r>
      <w:r w:rsidR="00007F2E">
        <w:rPr>
          <w:rFonts w:ascii="Calibri Light" w:eastAsia="Calibri Light" w:hAnsi="Calibri Light" w:cs="Calibri Light"/>
          <w:sz w:val="22"/>
          <w:szCs w:val="22"/>
        </w:rPr>
        <w:t xml:space="preserve"> </w:t>
      </w:r>
      <w:r w:rsidR="00DC6B74">
        <w:rPr>
          <w:rFonts w:ascii="Calibri Light" w:eastAsia="Calibri Light" w:hAnsi="Calibri Light" w:cs="Calibri Light"/>
          <w:sz w:val="22"/>
          <w:szCs w:val="22"/>
        </w:rPr>
        <w:t>zip the</w:t>
      </w:r>
      <w:r w:rsidR="006D7619">
        <w:rPr>
          <w:rFonts w:ascii="Calibri Light" w:eastAsia="Calibri Light" w:hAnsi="Calibri Light" w:cs="Calibri Light"/>
          <w:sz w:val="22"/>
          <w:szCs w:val="22"/>
        </w:rPr>
        <w:t xml:space="preserve"> file because</w:t>
      </w:r>
      <w:r w:rsidR="00007F2E">
        <w:rPr>
          <w:rFonts w:ascii="Calibri Light" w:eastAsia="Calibri Light" w:hAnsi="Calibri Light" w:cs="Calibri Light"/>
          <w:sz w:val="22"/>
          <w:szCs w:val="22"/>
        </w:rPr>
        <w:t xml:space="preserve"> the compression </w:t>
      </w:r>
      <w:r w:rsidR="00FF20D1">
        <w:rPr>
          <w:rFonts w:ascii="Calibri Light" w:eastAsia="Calibri Light" w:hAnsi="Calibri Light" w:cs="Calibri Light"/>
          <w:sz w:val="22"/>
          <w:szCs w:val="22"/>
        </w:rPr>
        <w:t>would</w:t>
      </w:r>
      <w:r w:rsidR="00007F2E">
        <w:rPr>
          <w:rFonts w:ascii="Calibri Light" w:eastAsia="Calibri Light" w:hAnsi="Calibri Light" w:cs="Calibri Light"/>
          <w:sz w:val="22"/>
          <w:szCs w:val="22"/>
        </w:rPr>
        <w:t xml:space="preserve"> </w:t>
      </w:r>
      <w:r w:rsidR="003F33BE">
        <w:rPr>
          <w:rFonts w:ascii="Calibri Light" w:eastAsia="Calibri Light" w:hAnsi="Calibri Light" w:cs="Calibri Light"/>
          <w:sz w:val="22"/>
          <w:szCs w:val="22"/>
        </w:rPr>
        <w:t>bypass Google’s virus detection</w:t>
      </w:r>
      <w:r w:rsidR="00007F2E">
        <w:rPr>
          <w:rFonts w:ascii="Calibri Light" w:eastAsia="Calibri Light" w:hAnsi="Calibri Light" w:cs="Calibri Light"/>
          <w:sz w:val="22"/>
          <w:szCs w:val="22"/>
        </w:rPr>
        <w:t xml:space="preserve">. </w:t>
      </w:r>
      <w:r w:rsidR="00124BB0">
        <w:rPr>
          <w:rFonts w:ascii="Calibri Light" w:eastAsia="Calibri Light" w:hAnsi="Calibri Light" w:cs="Calibri Light"/>
          <w:sz w:val="22"/>
          <w:szCs w:val="22"/>
        </w:rPr>
        <w:t>I also applied the best practices which state</w:t>
      </w:r>
      <w:r w:rsidR="00007F2E">
        <w:rPr>
          <w:rFonts w:ascii="Calibri Light" w:eastAsia="Calibri Light" w:hAnsi="Calibri Light" w:cs="Calibri Light"/>
          <w:sz w:val="22"/>
          <w:szCs w:val="22"/>
        </w:rPr>
        <w:t xml:space="preserve"> </w:t>
      </w:r>
      <w:r w:rsidR="00813593">
        <w:rPr>
          <w:rFonts w:ascii="Calibri Light" w:eastAsia="Calibri Light" w:hAnsi="Calibri Light" w:cs="Calibri Light"/>
          <w:sz w:val="22"/>
          <w:szCs w:val="22"/>
        </w:rPr>
        <w:t>the zip file</w:t>
      </w:r>
      <w:r w:rsidR="00007F2E">
        <w:rPr>
          <w:rFonts w:ascii="Calibri Light" w:eastAsia="Calibri Light" w:hAnsi="Calibri Light" w:cs="Calibri Light"/>
          <w:sz w:val="22"/>
          <w:szCs w:val="22"/>
        </w:rPr>
        <w:t xml:space="preserve"> should </w:t>
      </w:r>
      <w:r w:rsidR="00FB2479">
        <w:rPr>
          <w:rFonts w:ascii="Calibri Light" w:eastAsia="Calibri Light" w:hAnsi="Calibri Light" w:cs="Calibri Light"/>
          <w:sz w:val="22"/>
          <w:szCs w:val="22"/>
        </w:rPr>
        <w:t xml:space="preserve">be a password protected </w:t>
      </w:r>
      <w:r w:rsidR="00813593">
        <w:rPr>
          <w:rFonts w:ascii="Calibri Light" w:eastAsia="Calibri Light" w:hAnsi="Calibri Light" w:cs="Calibri Light"/>
          <w:sz w:val="22"/>
          <w:szCs w:val="22"/>
        </w:rPr>
        <w:t>and the content’s file</w:t>
      </w:r>
      <w:r w:rsidR="00007F2E">
        <w:rPr>
          <w:rFonts w:ascii="Calibri Light" w:eastAsia="Calibri Light" w:hAnsi="Calibri Light" w:cs="Calibri Light"/>
          <w:sz w:val="22"/>
          <w:szCs w:val="22"/>
        </w:rPr>
        <w:t xml:space="preserve"> extension </w:t>
      </w:r>
      <w:r w:rsidR="00D92F8E">
        <w:rPr>
          <w:rFonts w:ascii="Calibri Light" w:eastAsia="Calibri Light" w:hAnsi="Calibri Light" w:cs="Calibri Light"/>
          <w:sz w:val="22"/>
          <w:szCs w:val="22"/>
        </w:rPr>
        <w:t xml:space="preserve">removed </w:t>
      </w:r>
      <w:r w:rsidR="00007F2E">
        <w:rPr>
          <w:rFonts w:ascii="Calibri Light" w:eastAsia="Calibri Light" w:hAnsi="Calibri Light" w:cs="Calibri Light"/>
          <w:sz w:val="22"/>
          <w:szCs w:val="22"/>
        </w:rPr>
        <w:t>(.doc) and replace</w:t>
      </w:r>
      <w:r w:rsidR="00D92F8E">
        <w:rPr>
          <w:rFonts w:ascii="Calibri Light" w:eastAsia="Calibri Light" w:hAnsi="Calibri Light" w:cs="Calibri Light"/>
          <w:sz w:val="22"/>
          <w:szCs w:val="22"/>
        </w:rPr>
        <w:t>d with .txt so it isn’t</w:t>
      </w:r>
      <w:r w:rsidR="00007F2E">
        <w:rPr>
          <w:rFonts w:ascii="Calibri Light" w:eastAsia="Calibri Light" w:hAnsi="Calibri Light" w:cs="Calibri Light"/>
          <w:sz w:val="22"/>
          <w:szCs w:val="22"/>
        </w:rPr>
        <w:t xml:space="preserve"> accidentally execute</w:t>
      </w:r>
      <w:r w:rsidR="00675042">
        <w:rPr>
          <w:rFonts w:ascii="Calibri Light" w:eastAsia="Calibri Light" w:hAnsi="Calibri Light" w:cs="Calibri Light"/>
          <w:sz w:val="22"/>
          <w:szCs w:val="22"/>
        </w:rPr>
        <w:t>d</w:t>
      </w:r>
      <w:r w:rsidR="00007F2E">
        <w:rPr>
          <w:rFonts w:ascii="Calibri Light" w:eastAsia="Calibri Light" w:hAnsi="Calibri Light" w:cs="Calibri Light"/>
          <w:sz w:val="22"/>
          <w:szCs w:val="22"/>
        </w:rPr>
        <w:t>.</w:t>
      </w:r>
    </w:p>
    <w:p w14:paraId="411A26D1" w14:textId="697EA5E0" w:rsidR="006A5DCD" w:rsidRDefault="00F16221">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Now that I </w:t>
      </w:r>
      <w:proofErr w:type="gramStart"/>
      <w:r>
        <w:rPr>
          <w:rFonts w:ascii="Calibri Light" w:eastAsia="Calibri Light" w:hAnsi="Calibri Light" w:cs="Calibri Light"/>
          <w:sz w:val="22"/>
          <w:szCs w:val="22"/>
        </w:rPr>
        <w:t>actually had</w:t>
      </w:r>
      <w:proofErr w:type="gramEnd"/>
      <w:r>
        <w:rPr>
          <w:rFonts w:ascii="Calibri Light" w:eastAsia="Calibri Light" w:hAnsi="Calibri Light" w:cs="Calibri Light"/>
          <w:sz w:val="22"/>
          <w:szCs w:val="22"/>
        </w:rPr>
        <w:t xml:space="preserve"> the malware, it was time to setup the </w:t>
      </w:r>
      <w:r w:rsidR="005A73AD">
        <w:rPr>
          <w:rFonts w:ascii="Calibri Light" w:eastAsia="Calibri Light" w:hAnsi="Calibri Light" w:cs="Calibri Light"/>
          <w:sz w:val="22"/>
          <w:szCs w:val="22"/>
        </w:rPr>
        <w:t xml:space="preserve">analysis </w:t>
      </w:r>
      <w:r>
        <w:rPr>
          <w:rFonts w:ascii="Calibri Light" w:eastAsia="Calibri Light" w:hAnsi="Calibri Light" w:cs="Calibri Light"/>
          <w:sz w:val="22"/>
          <w:szCs w:val="22"/>
        </w:rPr>
        <w:t xml:space="preserve">environment. </w:t>
      </w:r>
      <w:r w:rsidR="00007F2E">
        <w:rPr>
          <w:rFonts w:ascii="Calibri Light" w:eastAsia="Calibri Light" w:hAnsi="Calibri Light" w:cs="Calibri Light"/>
          <w:sz w:val="22"/>
          <w:szCs w:val="22"/>
        </w:rPr>
        <w:t>I</w:t>
      </w:r>
      <w:r>
        <w:rPr>
          <w:rFonts w:ascii="Calibri Light" w:eastAsia="Calibri Light" w:hAnsi="Calibri Light" w:cs="Calibri Light"/>
          <w:sz w:val="22"/>
          <w:szCs w:val="22"/>
        </w:rPr>
        <w:t xml:space="preserve"> was</w:t>
      </w:r>
      <w:r w:rsidR="00550D7C">
        <w:rPr>
          <w:rFonts w:ascii="Calibri Light" w:eastAsia="Calibri Light" w:hAnsi="Calibri Light" w:cs="Calibri Light"/>
          <w:sz w:val="22"/>
          <w:szCs w:val="22"/>
        </w:rPr>
        <w:t xml:space="preserve"> fortunate enough to be using a specially designed testing</w:t>
      </w:r>
      <w:r w:rsidR="00007F2E">
        <w:rPr>
          <w:rFonts w:ascii="Calibri Light" w:eastAsia="Calibri Light" w:hAnsi="Calibri Light" w:cs="Calibri Light"/>
          <w:sz w:val="22"/>
          <w:szCs w:val="22"/>
        </w:rPr>
        <w:t xml:space="preserve"> en</w:t>
      </w:r>
      <w:r w:rsidR="00615E14">
        <w:rPr>
          <w:rFonts w:ascii="Calibri Light" w:eastAsia="Calibri Light" w:hAnsi="Calibri Light" w:cs="Calibri Light"/>
          <w:sz w:val="22"/>
          <w:szCs w:val="22"/>
        </w:rPr>
        <w:t>vironment provided by Context</w:t>
      </w:r>
      <w:r w:rsidR="00FD1520">
        <w:rPr>
          <w:rFonts w:ascii="Calibri Light" w:eastAsia="Calibri Light" w:hAnsi="Calibri Light" w:cs="Calibri Light"/>
          <w:sz w:val="22"/>
          <w:szCs w:val="22"/>
        </w:rPr>
        <w:t>,</w:t>
      </w:r>
      <w:r w:rsidR="00615E14">
        <w:rPr>
          <w:rFonts w:ascii="Calibri Light" w:eastAsia="Calibri Light" w:hAnsi="Calibri Light" w:cs="Calibri Light"/>
          <w:sz w:val="22"/>
          <w:szCs w:val="22"/>
        </w:rPr>
        <w:t xml:space="preserve"> but</w:t>
      </w:r>
      <w:r w:rsidR="00007F2E">
        <w:rPr>
          <w:rFonts w:ascii="Calibri Light" w:eastAsia="Calibri Light" w:hAnsi="Calibri Light" w:cs="Calibri Light"/>
          <w:sz w:val="22"/>
          <w:szCs w:val="22"/>
        </w:rPr>
        <w:t xml:space="preserve"> in general you would </w:t>
      </w:r>
      <w:r w:rsidR="007A7AAC">
        <w:rPr>
          <w:rFonts w:ascii="Calibri Light" w:eastAsia="Calibri Light" w:hAnsi="Calibri Light" w:cs="Calibri Light"/>
          <w:sz w:val="22"/>
          <w:szCs w:val="22"/>
        </w:rPr>
        <w:t xml:space="preserve">need to </w:t>
      </w:r>
      <w:r w:rsidR="00007F2E">
        <w:rPr>
          <w:rFonts w:ascii="Calibri Light" w:eastAsia="Calibri Light" w:hAnsi="Calibri Light" w:cs="Calibri Light"/>
          <w:sz w:val="22"/>
          <w:szCs w:val="22"/>
        </w:rPr>
        <w:t xml:space="preserve">set up your own. Most environments will be </w:t>
      </w:r>
      <w:proofErr w:type="gramStart"/>
      <w:r w:rsidR="00007F2E">
        <w:rPr>
          <w:rFonts w:ascii="Calibri Light" w:eastAsia="Calibri Light" w:hAnsi="Calibri Light" w:cs="Calibri Light"/>
          <w:sz w:val="22"/>
          <w:szCs w:val="22"/>
        </w:rPr>
        <w:t>similar to</w:t>
      </w:r>
      <w:proofErr w:type="gramEnd"/>
      <w:r w:rsidR="00007F2E">
        <w:rPr>
          <w:rFonts w:ascii="Calibri Light" w:eastAsia="Calibri Light" w:hAnsi="Calibri Light" w:cs="Calibri Light"/>
          <w:sz w:val="22"/>
          <w:szCs w:val="22"/>
        </w:rPr>
        <w:t xml:space="preserve"> Context’s</w:t>
      </w:r>
      <w:r w:rsidR="0005615D">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3C738C">
        <w:rPr>
          <w:rFonts w:ascii="Calibri Light" w:eastAsia="Calibri Light" w:hAnsi="Calibri Light" w:cs="Calibri Light"/>
          <w:sz w:val="22"/>
          <w:szCs w:val="22"/>
        </w:rPr>
        <w:t>involving</w:t>
      </w:r>
      <w:r w:rsidR="00007F2E">
        <w:rPr>
          <w:rFonts w:ascii="Calibri Light" w:eastAsia="Calibri Light" w:hAnsi="Calibri Light" w:cs="Calibri Light"/>
          <w:sz w:val="22"/>
          <w:szCs w:val="22"/>
        </w:rPr>
        <w:t xml:space="preserve"> a virtual machine</w:t>
      </w:r>
      <w:r w:rsidR="00993512">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993512">
        <w:rPr>
          <w:rFonts w:ascii="Calibri Light" w:eastAsia="Calibri Light" w:hAnsi="Calibri Light" w:cs="Calibri Light"/>
          <w:sz w:val="22"/>
          <w:szCs w:val="22"/>
        </w:rPr>
        <w:t>usually on its own network, which contains</w:t>
      </w:r>
      <w:r w:rsidR="00007F2E">
        <w:rPr>
          <w:rFonts w:ascii="Calibri Light" w:eastAsia="Calibri Light" w:hAnsi="Calibri Light" w:cs="Calibri Light"/>
          <w:sz w:val="22"/>
          <w:szCs w:val="22"/>
        </w:rPr>
        <w:t xml:space="preserve"> all the necessary tools to analyze malware. </w:t>
      </w:r>
      <w:r w:rsidR="00FF242E">
        <w:rPr>
          <w:rFonts w:ascii="Calibri Light" w:eastAsia="Calibri Light" w:hAnsi="Calibri Light" w:cs="Calibri Light"/>
          <w:sz w:val="22"/>
          <w:szCs w:val="22"/>
        </w:rPr>
        <w:t>A Virtual Machine</w:t>
      </w:r>
      <w:r w:rsidR="00CA5F69">
        <w:rPr>
          <w:rFonts w:ascii="Calibri Light" w:eastAsia="Calibri Light" w:hAnsi="Calibri Light" w:cs="Calibri Light"/>
          <w:sz w:val="22"/>
          <w:szCs w:val="22"/>
        </w:rPr>
        <w:t xml:space="preserve"> (VM)</w:t>
      </w:r>
      <w:r w:rsidR="00FF242E">
        <w:rPr>
          <w:rFonts w:ascii="Calibri Light" w:eastAsia="Calibri Light" w:hAnsi="Calibri Light" w:cs="Calibri Light"/>
          <w:sz w:val="22"/>
          <w:szCs w:val="22"/>
        </w:rPr>
        <w:t xml:space="preserve"> is a computer that runs </w:t>
      </w:r>
      <w:r w:rsidR="00B953CE">
        <w:rPr>
          <w:rFonts w:ascii="Calibri Light" w:eastAsia="Calibri Light" w:hAnsi="Calibri Light" w:cs="Calibri Light"/>
          <w:sz w:val="22"/>
          <w:szCs w:val="22"/>
        </w:rPr>
        <w:t>on top</w:t>
      </w:r>
      <w:r w:rsidR="00FF242E">
        <w:rPr>
          <w:rFonts w:ascii="Calibri Light" w:eastAsia="Calibri Light" w:hAnsi="Calibri Light" w:cs="Calibri Light"/>
          <w:sz w:val="22"/>
          <w:szCs w:val="22"/>
        </w:rPr>
        <w:t xml:space="preserve"> of your own computer. It uses the </w:t>
      </w:r>
      <w:r w:rsidR="00CC070C">
        <w:rPr>
          <w:rFonts w:ascii="Calibri Light" w:eastAsia="Calibri Light" w:hAnsi="Calibri Light" w:cs="Calibri Light"/>
          <w:sz w:val="22"/>
          <w:szCs w:val="22"/>
        </w:rPr>
        <w:t xml:space="preserve">same resources as your computer </w:t>
      </w:r>
      <w:r w:rsidR="00A47C2C">
        <w:rPr>
          <w:rFonts w:ascii="Calibri Light" w:eastAsia="Calibri Light" w:hAnsi="Calibri Light" w:cs="Calibri Light"/>
          <w:sz w:val="22"/>
          <w:szCs w:val="22"/>
        </w:rPr>
        <w:t xml:space="preserve">except </w:t>
      </w:r>
      <w:r w:rsidR="00CC070C">
        <w:rPr>
          <w:rFonts w:ascii="Calibri Light" w:eastAsia="Calibri Light" w:hAnsi="Calibri Light" w:cs="Calibri Light"/>
          <w:sz w:val="22"/>
          <w:szCs w:val="22"/>
        </w:rPr>
        <w:t>they are parti</w:t>
      </w:r>
      <w:r w:rsidR="00B953CE">
        <w:rPr>
          <w:rFonts w:ascii="Calibri Light" w:eastAsia="Calibri Light" w:hAnsi="Calibri Light" w:cs="Calibri Light"/>
          <w:sz w:val="22"/>
          <w:szCs w:val="22"/>
        </w:rPr>
        <w:t>ti</w:t>
      </w:r>
      <w:r w:rsidR="00CC070C">
        <w:rPr>
          <w:rFonts w:ascii="Calibri Light" w:eastAsia="Calibri Light" w:hAnsi="Calibri Light" w:cs="Calibri Light"/>
          <w:sz w:val="22"/>
          <w:szCs w:val="22"/>
        </w:rPr>
        <w:t xml:space="preserve">oned to be </w:t>
      </w:r>
      <w:r w:rsidR="00B953CE">
        <w:rPr>
          <w:rFonts w:ascii="Calibri Light" w:eastAsia="Calibri Light" w:hAnsi="Calibri Light" w:cs="Calibri Light"/>
          <w:sz w:val="22"/>
          <w:szCs w:val="22"/>
        </w:rPr>
        <w:t>separate</w:t>
      </w:r>
      <w:r w:rsidR="00FF242E">
        <w:rPr>
          <w:rFonts w:ascii="Calibri Light" w:eastAsia="Calibri Light" w:hAnsi="Calibri Light" w:cs="Calibri Light"/>
          <w:sz w:val="22"/>
          <w:szCs w:val="22"/>
        </w:rPr>
        <w:t xml:space="preserve">. </w:t>
      </w:r>
      <w:r w:rsidR="00C52807">
        <w:rPr>
          <w:rFonts w:ascii="Calibri Light" w:eastAsia="Calibri Light" w:hAnsi="Calibri Light" w:cs="Calibri Light"/>
          <w:sz w:val="22"/>
          <w:szCs w:val="22"/>
        </w:rPr>
        <w:t>V</w:t>
      </w:r>
      <w:r w:rsidR="00007F2E">
        <w:rPr>
          <w:rFonts w:ascii="Calibri Light" w:eastAsia="Calibri Light" w:hAnsi="Calibri Light" w:cs="Calibri Light"/>
          <w:sz w:val="22"/>
          <w:szCs w:val="22"/>
        </w:rPr>
        <w:t xml:space="preserve">irtual machines </w:t>
      </w:r>
      <w:r w:rsidR="00C52807">
        <w:rPr>
          <w:rFonts w:ascii="Calibri Light" w:eastAsia="Calibri Light" w:hAnsi="Calibri Light" w:cs="Calibri Light"/>
          <w:sz w:val="22"/>
          <w:szCs w:val="22"/>
        </w:rPr>
        <w:t xml:space="preserve">are generally used </w:t>
      </w:r>
      <w:r w:rsidR="00A15C67">
        <w:rPr>
          <w:rFonts w:ascii="Calibri Light" w:eastAsia="Calibri Light" w:hAnsi="Calibri Light" w:cs="Calibri Light"/>
          <w:sz w:val="22"/>
          <w:szCs w:val="22"/>
        </w:rPr>
        <w:t>because of the</w:t>
      </w:r>
      <w:r w:rsidR="00CD4AFE">
        <w:rPr>
          <w:rFonts w:ascii="Calibri Light" w:eastAsia="Calibri Light" w:hAnsi="Calibri Light" w:cs="Calibri Light"/>
          <w:sz w:val="22"/>
          <w:szCs w:val="22"/>
        </w:rPr>
        <w:t>ir</w:t>
      </w:r>
      <w:r w:rsidR="00A15C67">
        <w:rPr>
          <w:rFonts w:ascii="Calibri Light" w:eastAsia="Calibri Light" w:hAnsi="Calibri Light" w:cs="Calibri Light"/>
          <w:sz w:val="22"/>
          <w:szCs w:val="22"/>
        </w:rPr>
        <w:t xml:space="preserve"> “snapshot” feature </w:t>
      </w:r>
      <w:r w:rsidR="00CD4AFE">
        <w:rPr>
          <w:rFonts w:ascii="Calibri Light" w:eastAsia="Calibri Light" w:hAnsi="Calibri Light" w:cs="Calibri Light"/>
          <w:sz w:val="22"/>
          <w:szCs w:val="22"/>
        </w:rPr>
        <w:t xml:space="preserve">and their </w:t>
      </w:r>
      <w:r w:rsidR="00B953CE">
        <w:rPr>
          <w:rFonts w:ascii="Calibri Light" w:eastAsia="Calibri Light" w:hAnsi="Calibri Light" w:cs="Calibri Light"/>
          <w:sz w:val="22"/>
          <w:szCs w:val="22"/>
        </w:rPr>
        <w:t>separation</w:t>
      </w:r>
      <w:r w:rsidR="00CD4AFE">
        <w:rPr>
          <w:rFonts w:ascii="Calibri Light" w:eastAsia="Calibri Light" w:hAnsi="Calibri Light" w:cs="Calibri Light"/>
          <w:sz w:val="22"/>
          <w:szCs w:val="22"/>
        </w:rPr>
        <w:t xml:space="preserve"> from our own computer, </w:t>
      </w:r>
      <w:r w:rsidR="00B953CE">
        <w:rPr>
          <w:rFonts w:ascii="Calibri Light" w:eastAsia="Calibri Light" w:hAnsi="Calibri Light" w:cs="Calibri Light"/>
          <w:sz w:val="22"/>
          <w:szCs w:val="22"/>
        </w:rPr>
        <w:t>mitigating</w:t>
      </w:r>
      <w:r w:rsidR="00CD4AFE">
        <w:rPr>
          <w:rFonts w:ascii="Calibri Light" w:eastAsia="Calibri Light" w:hAnsi="Calibri Light" w:cs="Calibri Light"/>
          <w:sz w:val="22"/>
          <w:szCs w:val="22"/>
        </w:rPr>
        <w:t xml:space="preserve"> damage </w:t>
      </w:r>
      <w:r w:rsidR="00C52807">
        <w:rPr>
          <w:rFonts w:ascii="Calibri Light" w:eastAsia="Calibri Light" w:hAnsi="Calibri Light" w:cs="Calibri Light"/>
          <w:sz w:val="22"/>
          <w:szCs w:val="22"/>
        </w:rPr>
        <w:t xml:space="preserve">if </w:t>
      </w:r>
      <w:r w:rsidR="007300B6">
        <w:rPr>
          <w:rFonts w:ascii="Calibri Light" w:eastAsia="Calibri Light" w:hAnsi="Calibri Light" w:cs="Calibri Light"/>
          <w:sz w:val="22"/>
          <w:szCs w:val="22"/>
        </w:rPr>
        <w:t>our malware is destructive (</w:t>
      </w:r>
      <w:r w:rsidR="00524139">
        <w:rPr>
          <w:rFonts w:ascii="Calibri Light" w:eastAsia="Calibri Light" w:hAnsi="Calibri Light" w:cs="Calibri Light"/>
          <w:sz w:val="22"/>
          <w:szCs w:val="22"/>
        </w:rPr>
        <w:t xml:space="preserve">e.g. </w:t>
      </w:r>
      <w:r w:rsidR="00B953CE">
        <w:rPr>
          <w:rFonts w:ascii="Calibri Light" w:eastAsia="Calibri Light" w:hAnsi="Calibri Light" w:cs="Calibri Light"/>
          <w:sz w:val="22"/>
          <w:szCs w:val="22"/>
        </w:rPr>
        <w:t>ransomware</w:t>
      </w:r>
      <w:r w:rsidR="007300B6">
        <w:rPr>
          <w:rFonts w:ascii="Calibri Light" w:eastAsia="Calibri Light" w:hAnsi="Calibri Light" w:cs="Calibri Light"/>
          <w:sz w:val="22"/>
          <w:szCs w:val="22"/>
        </w:rPr>
        <w:t>)</w:t>
      </w:r>
      <w:r w:rsidR="00C91672">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The “snapshot” feature is a </w:t>
      </w:r>
      <w:proofErr w:type="gramStart"/>
      <w:r w:rsidR="00007F2E">
        <w:rPr>
          <w:rFonts w:ascii="Calibri Light" w:eastAsia="Calibri Light" w:hAnsi="Calibri Light" w:cs="Calibri Light"/>
          <w:sz w:val="22"/>
          <w:szCs w:val="22"/>
        </w:rPr>
        <w:t>really useful</w:t>
      </w:r>
      <w:proofErr w:type="gramEnd"/>
      <w:r w:rsidR="00007F2E">
        <w:rPr>
          <w:rFonts w:ascii="Calibri Light" w:eastAsia="Calibri Light" w:hAnsi="Calibri Light" w:cs="Calibri Light"/>
          <w:sz w:val="22"/>
          <w:szCs w:val="22"/>
        </w:rPr>
        <w:t xml:space="preserve"> virtual machine </w:t>
      </w:r>
      <w:r w:rsidR="00B30487">
        <w:rPr>
          <w:rFonts w:ascii="Calibri Light" w:eastAsia="Calibri Light" w:hAnsi="Calibri Light" w:cs="Calibri Light"/>
          <w:sz w:val="22"/>
          <w:szCs w:val="22"/>
        </w:rPr>
        <w:t>function</w:t>
      </w:r>
      <w:r w:rsidR="00007F2E">
        <w:rPr>
          <w:rFonts w:ascii="Calibri Light" w:eastAsia="Calibri Light" w:hAnsi="Calibri Light" w:cs="Calibri Light"/>
          <w:sz w:val="22"/>
          <w:szCs w:val="22"/>
        </w:rPr>
        <w:t xml:space="preserve"> that</w:t>
      </w:r>
      <w:r w:rsidR="001562FC">
        <w:rPr>
          <w:rFonts w:ascii="Calibri Light" w:eastAsia="Calibri Light" w:hAnsi="Calibri Light" w:cs="Calibri Light"/>
          <w:sz w:val="22"/>
          <w:szCs w:val="22"/>
        </w:rPr>
        <w:t xml:space="preserve"> acts like a save point, capturing</w:t>
      </w:r>
      <w:r w:rsidR="00007F2E">
        <w:rPr>
          <w:rFonts w:ascii="Calibri Light" w:eastAsia="Calibri Light" w:hAnsi="Calibri Light" w:cs="Calibri Light"/>
          <w:sz w:val="22"/>
          <w:szCs w:val="22"/>
        </w:rPr>
        <w:t xml:space="preserve"> the state of the machine </w:t>
      </w:r>
      <w:r w:rsidR="00A92E58">
        <w:rPr>
          <w:rFonts w:ascii="Calibri Light" w:eastAsia="Calibri Light" w:hAnsi="Calibri Light" w:cs="Calibri Light"/>
          <w:sz w:val="22"/>
          <w:szCs w:val="22"/>
        </w:rPr>
        <w:t xml:space="preserve">and </w:t>
      </w:r>
      <w:r w:rsidR="001562FC">
        <w:rPr>
          <w:rFonts w:ascii="Calibri Light" w:eastAsia="Calibri Light" w:hAnsi="Calibri Light" w:cs="Calibri Light"/>
          <w:sz w:val="22"/>
          <w:szCs w:val="22"/>
        </w:rPr>
        <w:t xml:space="preserve">allowing you to return </w:t>
      </w:r>
      <w:r w:rsidR="00A92E58">
        <w:rPr>
          <w:rFonts w:ascii="Calibri Light" w:eastAsia="Calibri Light" w:hAnsi="Calibri Light" w:cs="Calibri Light"/>
          <w:sz w:val="22"/>
          <w:szCs w:val="22"/>
        </w:rPr>
        <w:t xml:space="preserve">back </w:t>
      </w:r>
      <w:r w:rsidR="00007F2E">
        <w:rPr>
          <w:rFonts w:ascii="Calibri Light" w:eastAsia="Calibri Light" w:hAnsi="Calibri Light" w:cs="Calibri Light"/>
          <w:sz w:val="22"/>
          <w:szCs w:val="22"/>
        </w:rPr>
        <w:t>to that point of time</w:t>
      </w:r>
      <w:r w:rsidR="001562FC">
        <w:rPr>
          <w:rFonts w:ascii="Calibri Light" w:eastAsia="Calibri Light" w:hAnsi="Calibri Light" w:cs="Calibri Light"/>
          <w:sz w:val="22"/>
          <w:szCs w:val="22"/>
        </w:rPr>
        <w:t xml:space="preserve"> when you wish</w:t>
      </w:r>
      <w:r w:rsidR="00007F2E">
        <w:rPr>
          <w:rFonts w:ascii="Calibri Light" w:eastAsia="Calibri Light" w:hAnsi="Calibri Light" w:cs="Calibri Light"/>
          <w:sz w:val="22"/>
          <w:szCs w:val="22"/>
        </w:rPr>
        <w:t xml:space="preserve">. </w:t>
      </w:r>
      <w:r w:rsidR="00CA5F69">
        <w:rPr>
          <w:rFonts w:ascii="Calibri Light" w:eastAsia="Calibri Light" w:hAnsi="Calibri Light" w:cs="Calibri Light"/>
          <w:sz w:val="22"/>
          <w:szCs w:val="22"/>
        </w:rPr>
        <w:t>While these are all good reasons to use virtual machines, it should be noted that sophisticated malware can detect if it is in a VM and either breakout onto your main computer or ac</w:t>
      </w:r>
      <w:r w:rsidR="00CD4747">
        <w:rPr>
          <w:rFonts w:ascii="Calibri Light" w:eastAsia="Calibri Light" w:hAnsi="Calibri Light" w:cs="Calibri Light"/>
          <w:sz w:val="22"/>
          <w:szCs w:val="22"/>
        </w:rPr>
        <w:t>t differently.</w:t>
      </w:r>
    </w:p>
    <w:p w14:paraId="41D94F1B" w14:textId="59E6451E" w:rsidR="001D6C5F" w:rsidRDefault="00C16F18">
      <w:pPr>
        <w:spacing w:after="160" w:line="259" w:lineRule="auto"/>
        <w:rPr>
          <w:rFonts w:ascii="Calibri Light" w:eastAsia="Calibri Light" w:hAnsi="Calibri Light" w:cs="Calibri Light"/>
          <w:sz w:val="22"/>
          <w:szCs w:val="22"/>
        </w:rPr>
      </w:pPr>
      <w:r>
        <w:rPr>
          <w:noProof/>
        </w:rPr>
        <w:lastRenderedPageBreak/>
        <w:drawing>
          <wp:anchor distT="0" distB="0" distL="114300" distR="114300" simplePos="0" relativeHeight="251704320" behindDoc="0" locked="0" layoutInCell="1" allowOverlap="1" wp14:anchorId="3EF74E0D" wp14:editId="59620766">
            <wp:simplePos x="0" y="0"/>
            <wp:positionH relativeFrom="margin">
              <wp:align>right</wp:align>
            </wp:positionH>
            <wp:positionV relativeFrom="paragraph">
              <wp:posOffset>1173177</wp:posOffset>
            </wp:positionV>
            <wp:extent cx="5943600" cy="17932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793240"/>
                    </a:xfrm>
                    <a:prstGeom prst="rect">
                      <a:avLst/>
                    </a:prstGeom>
                  </pic:spPr>
                </pic:pic>
              </a:graphicData>
            </a:graphic>
            <wp14:sizeRelH relativeFrom="page">
              <wp14:pctWidth>0</wp14:pctWidth>
            </wp14:sizeRelH>
            <wp14:sizeRelV relativeFrom="page">
              <wp14:pctHeight>0</wp14:pctHeight>
            </wp14:sizeRelV>
          </wp:anchor>
        </w:drawing>
      </w:r>
      <w:r w:rsidR="004E0379">
        <w:rPr>
          <w:rFonts w:ascii="Calibri Light" w:eastAsia="Calibri Light" w:hAnsi="Calibri Light" w:cs="Calibri Light"/>
          <w:sz w:val="22"/>
          <w:szCs w:val="22"/>
        </w:rPr>
        <w:t xml:space="preserve">Another feature of Context’s environment </w:t>
      </w:r>
      <w:r w:rsidR="007475F3">
        <w:rPr>
          <w:rFonts w:ascii="Calibri Light" w:eastAsia="Calibri Light" w:hAnsi="Calibri Light" w:cs="Calibri Light"/>
          <w:sz w:val="22"/>
          <w:szCs w:val="22"/>
        </w:rPr>
        <w:t>is</w:t>
      </w:r>
      <w:r w:rsidR="004E0379">
        <w:rPr>
          <w:rFonts w:ascii="Calibri Light" w:eastAsia="Calibri Light" w:hAnsi="Calibri Light" w:cs="Calibri Light"/>
          <w:sz w:val="22"/>
          <w:szCs w:val="22"/>
        </w:rPr>
        <w:t xml:space="preserve"> FakeNet. </w:t>
      </w:r>
      <w:proofErr w:type="gramStart"/>
      <w:r w:rsidR="00DB6923">
        <w:rPr>
          <w:rFonts w:ascii="Calibri Light" w:eastAsia="Calibri Light" w:hAnsi="Calibri Light" w:cs="Calibri Light"/>
          <w:sz w:val="22"/>
          <w:szCs w:val="22"/>
        </w:rPr>
        <w:t>Generally</w:t>
      </w:r>
      <w:proofErr w:type="gramEnd"/>
      <w:r w:rsidR="00DB6923">
        <w:rPr>
          <w:rFonts w:ascii="Calibri Light" w:eastAsia="Calibri Light" w:hAnsi="Calibri Light" w:cs="Calibri Light"/>
          <w:sz w:val="22"/>
          <w:szCs w:val="22"/>
        </w:rPr>
        <w:t xml:space="preserve"> environments are setup without internet connection for isolation</w:t>
      </w:r>
      <w:r w:rsidR="004E6282">
        <w:rPr>
          <w:rFonts w:ascii="Calibri Light" w:eastAsia="Calibri Light" w:hAnsi="Calibri Light" w:cs="Calibri Light"/>
          <w:sz w:val="22"/>
          <w:szCs w:val="22"/>
        </w:rPr>
        <w:t xml:space="preserve"> purposes</w:t>
      </w:r>
      <w:r w:rsidR="007475F3">
        <w:rPr>
          <w:rFonts w:ascii="Calibri Light" w:eastAsia="Calibri Light" w:hAnsi="Calibri Light" w:cs="Calibri Light"/>
          <w:sz w:val="22"/>
          <w:szCs w:val="22"/>
        </w:rPr>
        <w:t xml:space="preserve">, however </w:t>
      </w:r>
      <w:r w:rsidR="00C86036">
        <w:rPr>
          <w:rFonts w:ascii="Calibri Light" w:eastAsia="Calibri Light" w:hAnsi="Calibri Light" w:cs="Calibri Light"/>
          <w:sz w:val="22"/>
          <w:szCs w:val="22"/>
        </w:rPr>
        <w:t xml:space="preserve">some </w:t>
      </w:r>
      <w:r w:rsidR="007475F3">
        <w:rPr>
          <w:rFonts w:ascii="Calibri Light" w:eastAsia="Calibri Light" w:hAnsi="Calibri Light" w:cs="Calibri Light"/>
          <w:sz w:val="22"/>
          <w:szCs w:val="22"/>
        </w:rPr>
        <w:t>malware can de</w:t>
      </w:r>
      <w:r w:rsidR="004E6282">
        <w:rPr>
          <w:rFonts w:ascii="Calibri Light" w:eastAsia="Calibri Light" w:hAnsi="Calibri Light" w:cs="Calibri Light"/>
          <w:sz w:val="22"/>
          <w:szCs w:val="22"/>
        </w:rPr>
        <w:t>tect th</w:t>
      </w:r>
      <w:r w:rsidR="00E05676">
        <w:rPr>
          <w:rFonts w:ascii="Calibri Light" w:eastAsia="Calibri Light" w:hAnsi="Calibri Light" w:cs="Calibri Light"/>
          <w:sz w:val="22"/>
          <w:szCs w:val="22"/>
        </w:rPr>
        <w:t>is behavior and terminate</w:t>
      </w:r>
      <w:r w:rsidR="00DB6923">
        <w:rPr>
          <w:rFonts w:ascii="Calibri Light" w:eastAsia="Calibri Light" w:hAnsi="Calibri Light" w:cs="Calibri Light"/>
          <w:sz w:val="22"/>
          <w:szCs w:val="22"/>
        </w:rPr>
        <w:t xml:space="preserve">. Fakenet </w:t>
      </w:r>
      <w:r w:rsidR="0075610F">
        <w:rPr>
          <w:rFonts w:ascii="Calibri Light" w:eastAsia="Calibri Light" w:hAnsi="Calibri Light" w:cs="Calibri Light"/>
          <w:sz w:val="22"/>
          <w:szCs w:val="22"/>
        </w:rPr>
        <w:t xml:space="preserve">is a solution to this </w:t>
      </w:r>
      <w:r w:rsidR="008039DE">
        <w:rPr>
          <w:rFonts w:ascii="Calibri Light" w:eastAsia="Calibri Light" w:hAnsi="Calibri Light" w:cs="Calibri Light"/>
          <w:sz w:val="22"/>
          <w:szCs w:val="22"/>
        </w:rPr>
        <w:t>problem</w:t>
      </w:r>
      <w:r w:rsidR="0075610F">
        <w:rPr>
          <w:rFonts w:ascii="Calibri Light" w:eastAsia="Calibri Light" w:hAnsi="Calibri Light" w:cs="Calibri Light"/>
          <w:sz w:val="22"/>
          <w:szCs w:val="22"/>
        </w:rPr>
        <w:t xml:space="preserve"> by basically acting as a fake internet. The program </w:t>
      </w:r>
      <w:r w:rsidR="00DB6923">
        <w:rPr>
          <w:rFonts w:ascii="Calibri Light" w:eastAsia="Calibri Light" w:hAnsi="Calibri Light" w:cs="Calibri Light"/>
          <w:sz w:val="22"/>
          <w:szCs w:val="22"/>
        </w:rPr>
        <w:t>r</w:t>
      </w:r>
      <w:r w:rsidR="004E0379">
        <w:rPr>
          <w:rFonts w:ascii="Calibri Light" w:eastAsia="Calibri Light" w:hAnsi="Calibri Light" w:cs="Calibri Light"/>
          <w:sz w:val="22"/>
          <w:szCs w:val="22"/>
        </w:rPr>
        <w:t>un</w:t>
      </w:r>
      <w:r w:rsidR="00DB6923">
        <w:rPr>
          <w:rFonts w:ascii="Calibri Light" w:eastAsia="Calibri Light" w:hAnsi="Calibri Light" w:cs="Calibri Light"/>
          <w:sz w:val="22"/>
          <w:szCs w:val="22"/>
        </w:rPr>
        <w:t>s</w:t>
      </w:r>
      <w:r w:rsidR="004E0379">
        <w:rPr>
          <w:rFonts w:ascii="Calibri Light" w:eastAsia="Calibri Light" w:hAnsi="Calibri Light" w:cs="Calibri Light"/>
          <w:sz w:val="22"/>
          <w:szCs w:val="22"/>
        </w:rPr>
        <w:t xml:space="preserve"> on another server </w:t>
      </w:r>
      <w:r w:rsidR="00010FB8">
        <w:rPr>
          <w:rFonts w:ascii="Calibri Light" w:eastAsia="Calibri Light" w:hAnsi="Calibri Light" w:cs="Calibri Light"/>
          <w:sz w:val="22"/>
          <w:szCs w:val="22"/>
        </w:rPr>
        <w:t>and</w:t>
      </w:r>
      <w:r w:rsidR="0075610F">
        <w:rPr>
          <w:rFonts w:ascii="Calibri Light" w:eastAsia="Calibri Light" w:hAnsi="Calibri Light" w:cs="Calibri Light"/>
          <w:sz w:val="22"/>
          <w:szCs w:val="22"/>
        </w:rPr>
        <w:t xml:space="preserve"> sends </w:t>
      </w:r>
      <w:r w:rsidR="00007F2E">
        <w:rPr>
          <w:rFonts w:ascii="Calibri Light" w:eastAsia="Calibri Light" w:hAnsi="Calibri Light" w:cs="Calibri Light"/>
          <w:sz w:val="22"/>
          <w:szCs w:val="22"/>
        </w:rPr>
        <w:t>ackn</w:t>
      </w:r>
      <w:r w:rsidR="0075610F">
        <w:rPr>
          <w:rFonts w:ascii="Calibri Light" w:eastAsia="Calibri Light" w:hAnsi="Calibri Light" w:cs="Calibri Light"/>
          <w:sz w:val="22"/>
          <w:szCs w:val="22"/>
        </w:rPr>
        <w:t xml:space="preserve">owledgements to </w:t>
      </w:r>
      <w:r w:rsidR="007475F3">
        <w:rPr>
          <w:rFonts w:ascii="Calibri Light" w:eastAsia="Calibri Light" w:hAnsi="Calibri Light" w:cs="Calibri Light"/>
          <w:sz w:val="22"/>
          <w:szCs w:val="22"/>
        </w:rPr>
        <w:t>any web requests that the</w:t>
      </w:r>
      <w:r w:rsidR="00007F2E">
        <w:rPr>
          <w:rFonts w:ascii="Calibri Light" w:eastAsia="Calibri Light" w:hAnsi="Calibri Light" w:cs="Calibri Light"/>
          <w:sz w:val="22"/>
          <w:szCs w:val="22"/>
        </w:rPr>
        <w:t xml:space="preserve"> virtual environment might make.</w:t>
      </w:r>
      <w:r w:rsidR="007475F3">
        <w:rPr>
          <w:rFonts w:ascii="Calibri Light" w:eastAsia="Calibri Light" w:hAnsi="Calibri Light" w:cs="Calibri Light"/>
          <w:sz w:val="22"/>
          <w:szCs w:val="22"/>
        </w:rPr>
        <w:t xml:space="preserve"> </w:t>
      </w:r>
      <w:r w:rsidR="0024689B">
        <w:rPr>
          <w:rFonts w:ascii="Calibri Light" w:eastAsia="Calibri Light" w:hAnsi="Calibri Light" w:cs="Calibri Light"/>
          <w:sz w:val="22"/>
          <w:szCs w:val="22"/>
        </w:rPr>
        <w:t xml:space="preserve">Now that we have covered the background, let’s </w:t>
      </w:r>
      <w:r w:rsidR="003B4426">
        <w:rPr>
          <w:rFonts w:ascii="Calibri Light" w:eastAsia="Calibri Light" w:hAnsi="Calibri Light" w:cs="Calibri Light"/>
          <w:sz w:val="22"/>
          <w:szCs w:val="22"/>
        </w:rPr>
        <w:t>begin</w:t>
      </w:r>
      <w:r w:rsidR="0024689B">
        <w:rPr>
          <w:rFonts w:ascii="Calibri Light" w:eastAsia="Calibri Light" w:hAnsi="Calibri Light" w:cs="Calibri Light"/>
          <w:sz w:val="22"/>
          <w:szCs w:val="22"/>
        </w:rPr>
        <w:t xml:space="preserve"> analysis.</w:t>
      </w:r>
    </w:p>
    <w:p w14:paraId="1EE0C88F" w14:textId="61169063" w:rsidR="006C0994" w:rsidRDefault="006C0994">
      <w:pPr>
        <w:spacing w:after="160" w:line="259" w:lineRule="auto"/>
        <w:rPr>
          <w:rFonts w:ascii="Calibri Light" w:eastAsia="Calibri Light" w:hAnsi="Calibri Light" w:cs="Calibri Light"/>
          <w:sz w:val="22"/>
          <w:szCs w:val="22"/>
        </w:rPr>
      </w:pPr>
    </w:p>
    <w:p w14:paraId="057292E7" w14:textId="492F2B4B" w:rsidR="0079237A" w:rsidRDefault="006C0994" w:rsidP="00695A8C">
      <w:pPr>
        <w:spacing w:after="160" w:line="259" w:lineRule="auto"/>
        <w:jc w:val="center"/>
        <w:rPr>
          <w:rFonts w:ascii="Calibri Light" w:eastAsia="Calibri Light" w:hAnsi="Calibri Light" w:cs="Calibri Light"/>
          <w:sz w:val="22"/>
          <w:szCs w:val="22"/>
        </w:rPr>
      </w:pPr>
      <w:r>
        <w:rPr>
          <w:rFonts w:ascii="Calibri Light" w:eastAsia="Calibri Light" w:hAnsi="Calibri Light" w:cs="Calibri Light"/>
          <w:sz w:val="22"/>
          <w:szCs w:val="22"/>
        </w:rPr>
        <w:t>(An example of Fa</w:t>
      </w:r>
      <w:r w:rsidR="00EB1F88">
        <w:rPr>
          <w:rFonts w:ascii="Calibri Light" w:eastAsia="Calibri Light" w:hAnsi="Calibri Light" w:cs="Calibri Light"/>
          <w:sz w:val="22"/>
          <w:szCs w:val="22"/>
        </w:rPr>
        <w:t xml:space="preserve">keNet responding to </w:t>
      </w:r>
      <w:r w:rsidR="0011404E">
        <w:rPr>
          <w:rFonts w:ascii="Calibri Light" w:eastAsia="Calibri Light" w:hAnsi="Calibri Light" w:cs="Calibri Light"/>
          <w:sz w:val="22"/>
          <w:szCs w:val="22"/>
        </w:rPr>
        <w:t xml:space="preserve">HTTP </w:t>
      </w:r>
      <w:r w:rsidR="00EB1F88">
        <w:rPr>
          <w:rFonts w:ascii="Calibri Light" w:eastAsia="Calibri Light" w:hAnsi="Calibri Light" w:cs="Calibri Light"/>
          <w:sz w:val="22"/>
          <w:szCs w:val="22"/>
        </w:rPr>
        <w:t>requests</w:t>
      </w:r>
      <w:r>
        <w:rPr>
          <w:rFonts w:ascii="Calibri Light" w:eastAsia="Calibri Light" w:hAnsi="Calibri Light" w:cs="Calibri Light"/>
          <w:sz w:val="22"/>
          <w:szCs w:val="22"/>
        </w:rPr>
        <w:t>)</w:t>
      </w:r>
    </w:p>
    <w:p w14:paraId="319CC958" w14:textId="77777777" w:rsidR="00695A8C" w:rsidRPr="00C52807" w:rsidRDefault="00695A8C" w:rsidP="00695A8C">
      <w:pPr>
        <w:spacing w:after="160" w:line="259" w:lineRule="auto"/>
        <w:jc w:val="center"/>
        <w:rPr>
          <w:rFonts w:ascii="Calibri Light" w:eastAsia="Calibri Light" w:hAnsi="Calibri Light" w:cs="Calibri Light"/>
          <w:sz w:val="22"/>
          <w:szCs w:val="22"/>
        </w:rPr>
      </w:pPr>
    </w:p>
    <w:p w14:paraId="177A6AC2"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t>[Emotet Malware:</w:t>
      </w:r>
      <w:r>
        <w:rPr>
          <w:rFonts w:ascii="Calibri Light" w:eastAsia="Calibri Light" w:hAnsi="Calibri Light" w:cs="Calibri Light"/>
          <w:sz w:val="22"/>
          <w:szCs w:val="22"/>
        </w:rPr>
        <w:t xml:space="preserve"> </w:t>
      </w:r>
      <w:r>
        <w:rPr>
          <w:rFonts w:ascii="Calibri Light" w:eastAsia="Calibri Light" w:hAnsi="Calibri Light" w:cs="Calibri Light"/>
          <w:color w:val="ED7D31"/>
          <w:sz w:val="22"/>
          <w:szCs w:val="22"/>
        </w:rPr>
        <w:t>https://www.malwarebytes.com/emotet/</w:t>
      </w:r>
    </w:p>
    <w:p w14:paraId="4E5E48DA"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t>Petya and WannaCry: https://en.wikipedia.org/wiki/WannaCry_ransomware_attack</w:t>
      </w:r>
    </w:p>
    <w:p w14:paraId="121DABC4"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t>If you are curious about NotPetya, the malware analyst who stopped it has now been sentenced to jail: https://krebsonsecurity.com/2019/04/marcus-malwaretech-hutchins-pleads-guilty-to-writing-selling-banking-malware/</w:t>
      </w:r>
    </w:p>
    <w:p w14:paraId="17532625" w14:textId="77777777" w:rsidR="001F190B" w:rsidRDefault="00007F2E">
      <w:pPr>
        <w:spacing w:after="160" w:line="259" w:lineRule="auto"/>
        <w:rPr>
          <w:rFonts w:ascii="Calibri Light" w:eastAsia="Calibri Light" w:hAnsi="Calibri Light" w:cs="Calibri Light"/>
          <w:color w:val="ED7D31"/>
          <w:sz w:val="22"/>
          <w:szCs w:val="22"/>
        </w:rPr>
      </w:pPr>
      <w:r>
        <w:rPr>
          <w:rFonts w:ascii="Calibri Light" w:eastAsia="Calibri Light" w:hAnsi="Calibri Light" w:cs="Calibri Light"/>
          <w:color w:val="ED7D31"/>
          <w:sz w:val="22"/>
          <w:szCs w:val="22"/>
        </w:rPr>
        <w:t xml:space="preserve">Creating your own environment: </w:t>
      </w:r>
      <w:r w:rsidR="001F190B" w:rsidRPr="001F190B">
        <w:rPr>
          <w:rFonts w:ascii="Calibri Light" w:eastAsia="Calibri Light" w:hAnsi="Calibri Light" w:cs="Calibri Light"/>
          <w:color w:val="ED7D31"/>
          <w:sz w:val="22"/>
          <w:szCs w:val="22"/>
        </w:rPr>
        <w:t>https://www.malwaretech.com/2017/11/creating-a-simple-free-malware-analysis-environment.html</w:t>
      </w:r>
    </w:p>
    <w:p w14:paraId="324A5154" w14:textId="051413DD" w:rsidR="00140C75" w:rsidRDefault="00010E84" w:rsidP="007E2AB5">
      <w:pPr>
        <w:spacing w:after="160" w:line="259" w:lineRule="auto"/>
        <w:rPr>
          <w:rFonts w:ascii="Calibri Light" w:eastAsia="Calibri Light" w:hAnsi="Calibri Light" w:cs="Calibri Light"/>
          <w:color w:val="ED7D31"/>
          <w:sz w:val="22"/>
          <w:szCs w:val="22"/>
        </w:rPr>
      </w:pPr>
      <w:r>
        <w:rPr>
          <w:rFonts w:ascii="Calibri Light" w:eastAsia="Calibri Light" w:hAnsi="Calibri Light" w:cs="Calibri Light"/>
          <w:color w:val="ED7D31"/>
          <w:sz w:val="22"/>
          <w:szCs w:val="22"/>
        </w:rPr>
        <w:t>Ransomware</w:t>
      </w:r>
      <w:r w:rsidR="00472821">
        <w:rPr>
          <w:rFonts w:ascii="Calibri Light" w:eastAsia="Calibri Light" w:hAnsi="Calibri Light" w:cs="Calibri Light"/>
          <w:color w:val="ED7D31"/>
          <w:sz w:val="22"/>
          <w:szCs w:val="22"/>
        </w:rPr>
        <w:t xml:space="preserve">: </w:t>
      </w:r>
      <w:hyperlink r:id="rId7" w:history="1">
        <w:r w:rsidR="00B6100B" w:rsidRPr="0077610D">
          <w:rPr>
            <w:rStyle w:val="Hyperlink"/>
            <w:rFonts w:ascii="Calibri Light" w:eastAsia="Calibri Light" w:hAnsi="Calibri Light" w:cs="Calibri Light"/>
            <w:sz w:val="22"/>
            <w:szCs w:val="22"/>
          </w:rPr>
          <w:t>https://www.us-cert.gov/Ransomware</w:t>
        </w:r>
      </w:hyperlink>
      <w:r w:rsidR="00007F2E">
        <w:rPr>
          <w:rFonts w:ascii="Calibri Light" w:eastAsia="Calibri Light" w:hAnsi="Calibri Light" w:cs="Calibri Light"/>
          <w:color w:val="ED7D31"/>
          <w:sz w:val="22"/>
          <w:szCs w:val="22"/>
        </w:rPr>
        <w:t>]</w:t>
      </w:r>
    </w:p>
    <w:p w14:paraId="62DDF121" w14:textId="6E4ABFF4" w:rsidR="00B6100B" w:rsidRDefault="00B6100B" w:rsidP="007E2AB5">
      <w:pPr>
        <w:spacing w:after="160" w:line="259" w:lineRule="auto"/>
        <w:rPr>
          <w:rFonts w:ascii="Calibri Light" w:eastAsia="Calibri Light" w:hAnsi="Calibri Light" w:cs="Calibri Light"/>
          <w:color w:val="ED7D31"/>
          <w:sz w:val="22"/>
          <w:szCs w:val="22"/>
        </w:rPr>
      </w:pPr>
    </w:p>
    <w:p w14:paraId="44B2D619" w14:textId="1BCC4AA3" w:rsidR="00B6100B" w:rsidRDefault="00B6100B" w:rsidP="007E2AB5">
      <w:pPr>
        <w:spacing w:after="160" w:line="259" w:lineRule="auto"/>
        <w:rPr>
          <w:rFonts w:ascii="Calibri Light" w:eastAsia="Calibri Light" w:hAnsi="Calibri Light" w:cs="Calibri Light"/>
          <w:color w:val="ED7D31"/>
          <w:sz w:val="22"/>
          <w:szCs w:val="22"/>
        </w:rPr>
      </w:pPr>
    </w:p>
    <w:p w14:paraId="0758029F" w14:textId="5669321A" w:rsidR="00B6100B" w:rsidRDefault="00B6100B" w:rsidP="007E2AB5">
      <w:pPr>
        <w:spacing w:after="160" w:line="259" w:lineRule="auto"/>
        <w:rPr>
          <w:rFonts w:ascii="Calibri Light" w:eastAsia="Calibri Light" w:hAnsi="Calibri Light" w:cs="Calibri Light"/>
          <w:color w:val="ED7D31"/>
          <w:sz w:val="22"/>
          <w:szCs w:val="22"/>
        </w:rPr>
      </w:pPr>
    </w:p>
    <w:p w14:paraId="1CB3ECF5" w14:textId="3D9640DB" w:rsidR="00B6100B" w:rsidRDefault="00B6100B" w:rsidP="007E2AB5">
      <w:pPr>
        <w:spacing w:after="160" w:line="259" w:lineRule="auto"/>
        <w:rPr>
          <w:rFonts w:ascii="Calibri Light" w:eastAsia="Calibri Light" w:hAnsi="Calibri Light" w:cs="Calibri Light"/>
          <w:color w:val="ED7D31"/>
          <w:sz w:val="22"/>
          <w:szCs w:val="22"/>
        </w:rPr>
      </w:pPr>
    </w:p>
    <w:p w14:paraId="4842E0D5" w14:textId="48B82BF6" w:rsidR="00B6100B" w:rsidRDefault="00B6100B" w:rsidP="007E2AB5">
      <w:pPr>
        <w:spacing w:after="160" w:line="259" w:lineRule="auto"/>
        <w:rPr>
          <w:rFonts w:ascii="Calibri Light" w:eastAsia="Calibri Light" w:hAnsi="Calibri Light" w:cs="Calibri Light"/>
          <w:color w:val="ED7D31"/>
          <w:sz w:val="22"/>
          <w:szCs w:val="22"/>
        </w:rPr>
      </w:pPr>
    </w:p>
    <w:p w14:paraId="5C7B5B60" w14:textId="036D5802" w:rsidR="00B6100B" w:rsidRDefault="00B6100B" w:rsidP="007E2AB5">
      <w:pPr>
        <w:spacing w:after="160" w:line="259" w:lineRule="auto"/>
        <w:rPr>
          <w:rFonts w:ascii="Calibri Light" w:eastAsia="Calibri Light" w:hAnsi="Calibri Light" w:cs="Calibri Light"/>
          <w:color w:val="ED7D31"/>
          <w:sz w:val="22"/>
          <w:szCs w:val="22"/>
        </w:rPr>
      </w:pPr>
    </w:p>
    <w:p w14:paraId="14D5E7F2" w14:textId="6D2FF0A0" w:rsidR="00B6100B" w:rsidRDefault="00B6100B" w:rsidP="007E2AB5">
      <w:pPr>
        <w:spacing w:after="160" w:line="259" w:lineRule="auto"/>
        <w:rPr>
          <w:rFonts w:ascii="Calibri Light" w:eastAsia="Calibri Light" w:hAnsi="Calibri Light" w:cs="Calibri Light"/>
          <w:color w:val="ED7D31"/>
          <w:sz w:val="22"/>
          <w:szCs w:val="22"/>
        </w:rPr>
      </w:pPr>
    </w:p>
    <w:p w14:paraId="6D241D52" w14:textId="65E312E6" w:rsidR="0037302A" w:rsidRPr="0037302A" w:rsidRDefault="0037302A" w:rsidP="0037302A">
      <w:pPr>
        <w:rPr>
          <w:rFonts w:eastAsia="Calibri Light"/>
        </w:rPr>
      </w:pPr>
    </w:p>
    <w:p w14:paraId="681EE4D8" w14:textId="015CF301" w:rsidR="001D6C5F" w:rsidRDefault="00DC2AFA">
      <w:pPr>
        <w:pStyle w:val="Heading1"/>
        <w:keepLines/>
        <w:spacing w:after="0" w:line="259" w:lineRule="auto"/>
        <w:rPr>
          <w:sz w:val="32"/>
          <w:szCs w:val="32"/>
        </w:rPr>
      </w:pPr>
      <w:r>
        <w:rPr>
          <w:rFonts w:ascii="Calibri Light" w:eastAsia="Calibri Light" w:hAnsi="Calibri Light" w:cs="Calibri Light"/>
          <w:b w:val="0"/>
          <w:bCs w:val="0"/>
          <w:color w:val="2F5496"/>
          <w:sz w:val="32"/>
          <w:szCs w:val="32"/>
        </w:rPr>
        <w:lastRenderedPageBreak/>
        <w:t>2</w:t>
      </w:r>
      <w:r w:rsidR="00007F2E">
        <w:rPr>
          <w:rFonts w:ascii="Calibri Light" w:eastAsia="Calibri Light" w:hAnsi="Calibri Light" w:cs="Calibri Light"/>
          <w:b w:val="0"/>
          <w:bCs w:val="0"/>
          <w:color w:val="2F5496"/>
          <w:sz w:val="32"/>
          <w:szCs w:val="32"/>
        </w:rPr>
        <w:t>.0 Word Document</w:t>
      </w:r>
    </w:p>
    <w:p w14:paraId="043E30CD" w14:textId="214E3FB3" w:rsidR="001D6C5F" w:rsidRPr="00AF5CCD" w:rsidRDefault="001D6C5F">
      <w:pPr>
        <w:spacing w:after="160" w:line="259" w:lineRule="auto"/>
        <w:rPr>
          <w:rFonts w:ascii="Calibri Light" w:eastAsia="Calibri Light" w:hAnsi="Calibri Light" w:cs="Calibri Light"/>
          <w:sz w:val="22"/>
          <w:szCs w:val="22"/>
        </w:rPr>
      </w:pPr>
    </w:p>
    <w:p w14:paraId="60E2E563" w14:textId="13A7A414" w:rsidR="0003741F" w:rsidRDefault="0037302A">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703296" behindDoc="0" locked="0" layoutInCell="1" allowOverlap="1" wp14:anchorId="1595E49A" wp14:editId="7D937C73">
            <wp:simplePos x="0" y="0"/>
            <wp:positionH relativeFrom="column">
              <wp:posOffset>0</wp:posOffset>
            </wp:positionH>
            <wp:positionV relativeFrom="paragraph">
              <wp:posOffset>-994</wp:posOffset>
            </wp:positionV>
            <wp:extent cx="5792052" cy="261634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91" t="10800" r="1616" b="2927"/>
                    <a:stretch/>
                  </pic:blipFill>
                  <pic:spPr bwMode="auto">
                    <a:xfrm>
                      <a:off x="0" y="0"/>
                      <a:ext cx="5792052" cy="2616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p>
    <w:p w14:paraId="687C9471" w14:textId="283C7E25" w:rsidR="00BB7020" w:rsidRDefault="00BB7020" w:rsidP="00695A8C">
      <w:pPr>
        <w:spacing w:after="160" w:line="259" w:lineRule="auto"/>
        <w:jc w:val="center"/>
        <w:rPr>
          <w:rFonts w:ascii="Calibri Light" w:eastAsia="Calibri Light" w:hAnsi="Calibri Light" w:cs="Calibri Light"/>
          <w:sz w:val="22"/>
          <w:szCs w:val="22"/>
        </w:rPr>
      </w:pPr>
      <w:r>
        <w:rPr>
          <w:rFonts w:ascii="Calibri Light" w:eastAsia="Calibri Light" w:hAnsi="Calibri Light" w:cs="Calibri Light"/>
          <w:sz w:val="22"/>
          <w:szCs w:val="22"/>
        </w:rPr>
        <w:t xml:space="preserve">(Opening </w:t>
      </w:r>
      <w:r w:rsidR="008A45A3">
        <w:rPr>
          <w:rFonts w:ascii="Calibri Light" w:eastAsia="Calibri Light" w:hAnsi="Calibri Light" w:cs="Calibri Light"/>
          <w:sz w:val="22"/>
          <w:szCs w:val="22"/>
        </w:rPr>
        <w:t>page of the d</w:t>
      </w:r>
      <w:r>
        <w:rPr>
          <w:rFonts w:ascii="Calibri Light" w:eastAsia="Calibri Light" w:hAnsi="Calibri Light" w:cs="Calibri Light"/>
          <w:sz w:val="22"/>
          <w:szCs w:val="22"/>
        </w:rPr>
        <w:t>ocument)</w:t>
      </w:r>
    </w:p>
    <w:p w14:paraId="33C00691" w14:textId="77777777" w:rsidR="00695A8C" w:rsidRDefault="00695A8C" w:rsidP="00695A8C">
      <w:pPr>
        <w:spacing w:after="160" w:line="259" w:lineRule="auto"/>
        <w:jc w:val="center"/>
        <w:rPr>
          <w:rFonts w:ascii="Calibri Light" w:eastAsia="Calibri Light" w:hAnsi="Calibri Light" w:cs="Calibri Light"/>
          <w:sz w:val="22"/>
          <w:szCs w:val="22"/>
        </w:rPr>
      </w:pPr>
    </w:p>
    <w:p w14:paraId="7B86FAA7" w14:textId="4A6971B9" w:rsidR="00886ACF" w:rsidRPr="009C397A" w:rsidRDefault="00577F4F" w:rsidP="009C397A">
      <w:pPr>
        <w:spacing w:after="160" w:line="259" w:lineRule="auto"/>
        <w:rPr>
          <w:sz w:val="22"/>
          <w:szCs w:val="22"/>
        </w:rPr>
      </w:pPr>
      <w:proofErr w:type="gramStart"/>
      <w:r>
        <w:rPr>
          <w:rFonts w:ascii="Calibri Light" w:eastAsia="Calibri Light" w:hAnsi="Calibri Light" w:cs="Calibri Light"/>
          <w:sz w:val="22"/>
          <w:szCs w:val="22"/>
        </w:rPr>
        <w:t>O</w:t>
      </w:r>
      <w:r w:rsidR="00886ACF">
        <w:rPr>
          <w:rFonts w:ascii="Calibri Light" w:eastAsia="Calibri Light" w:hAnsi="Calibri Light" w:cs="Calibri Light"/>
          <w:sz w:val="22"/>
          <w:szCs w:val="22"/>
        </w:rPr>
        <w:t>pening up</w:t>
      </w:r>
      <w:proofErr w:type="gramEnd"/>
      <w:r w:rsidR="00886ACF">
        <w:rPr>
          <w:rFonts w:ascii="Calibri Light" w:eastAsia="Calibri Light" w:hAnsi="Calibri Light" w:cs="Calibri Light"/>
          <w:sz w:val="22"/>
          <w:szCs w:val="22"/>
        </w:rPr>
        <w:t xml:space="preserve"> the </w:t>
      </w:r>
      <w:r w:rsidR="008C45D6">
        <w:rPr>
          <w:rFonts w:ascii="Calibri Light" w:eastAsia="Calibri Light" w:hAnsi="Calibri Light" w:cs="Calibri Light"/>
          <w:sz w:val="22"/>
          <w:szCs w:val="22"/>
        </w:rPr>
        <w:t>W</w:t>
      </w:r>
      <w:r w:rsidR="00886ACF">
        <w:rPr>
          <w:rFonts w:ascii="Calibri Light" w:eastAsia="Calibri Light" w:hAnsi="Calibri Light" w:cs="Calibri Light"/>
          <w:sz w:val="22"/>
          <w:szCs w:val="22"/>
        </w:rPr>
        <w:t>ord document</w:t>
      </w:r>
      <w:r w:rsidR="00D35DD3">
        <w:rPr>
          <w:rFonts w:ascii="Calibri Light" w:eastAsia="Calibri Light" w:hAnsi="Calibri Light" w:cs="Calibri Light"/>
          <w:sz w:val="22"/>
          <w:szCs w:val="22"/>
        </w:rPr>
        <w:t xml:space="preserve"> in our VM, w</w:t>
      </w:r>
      <w:r w:rsidR="00886ACF">
        <w:rPr>
          <w:rFonts w:ascii="Calibri Light" w:eastAsia="Calibri Light" w:hAnsi="Calibri Light" w:cs="Calibri Light"/>
          <w:sz w:val="22"/>
          <w:szCs w:val="22"/>
        </w:rPr>
        <w:t xml:space="preserve">e are greeted with a page </w:t>
      </w:r>
      <w:r w:rsidR="00EC40B3">
        <w:rPr>
          <w:rFonts w:ascii="Calibri Light" w:eastAsia="Calibri Light" w:hAnsi="Calibri Light" w:cs="Calibri Light"/>
          <w:sz w:val="22"/>
          <w:szCs w:val="22"/>
        </w:rPr>
        <w:t xml:space="preserve">asking for macros to be enabled </w:t>
      </w:r>
      <w:r w:rsidR="00007F2E">
        <w:rPr>
          <w:rFonts w:ascii="Calibri Light" w:eastAsia="Calibri Light" w:hAnsi="Calibri Light" w:cs="Calibri Light"/>
          <w:sz w:val="22"/>
          <w:szCs w:val="22"/>
        </w:rPr>
        <w:t xml:space="preserve">in order </w:t>
      </w:r>
      <w:r w:rsidR="00EC40B3">
        <w:rPr>
          <w:rFonts w:ascii="Calibri Light" w:eastAsia="Calibri Light" w:hAnsi="Calibri Light" w:cs="Calibri Light"/>
          <w:sz w:val="22"/>
          <w:szCs w:val="22"/>
        </w:rPr>
        <w:t xml:space="preserve">to </w:t>
      </w:r>
      <w:r w:rsidR="00007F2E">
        <w:rPr>
          <w:rFonts w:ascii="Calibri Light" w:eastAsia="Calibri Light" w:hAnsi="Calibri Light" w:cs="Calibri Light"/>
          <w:sz w:val="22"/>
          <w:szCs w:val="22"/>
        </w:rPr>
        <w:t>view the content</w:t>
      </w:r>
      <w:r w:rsidR="00886ACF">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8047E7">
        <w:rPr>
          <w:rFonts w:ascii="Calibri Light" w:eastAsia="Calibri Light" w:hAnsi="Calibri Light" w:cs="Calibri Light"/>
          <w:sz w:val="22"/>
          <w:szCs w:val="22"/>
        </w:rPr>
        <w:t xml:space="preserve">Clicking enable content will run the </w:t>
      </w:r>
      <w:r w:rsidR="00AF661C">
        <w:rPr>
          <w:rFonts w:ascii="Calibri Light" w:eastAsia="Calibri Light" w:hAnsi="Calibri Light" w:cs="Calibri Light"/>
          <w:sz w:val="22"/>
          <w:szCs w:val="22"/>
        </w:rPr>
        <w:t>macro</w:t>
      </w:r>
      <w:r w:rsidR="00E167AA">
        <w:rPr>
          <w:rFonts w:ascii="Calibri Light" w:eastAsia="Calibri Light" w:hAnsi="Calibri Light" w:cs="Calibri Light"/>
          <w:sz w:val="22"/>
          <w:szCs w:val="22"/>
        </w:rPr>
        <w:t xml:space="preserve"> and </w:t>
      </w:r>
      <w:r w:rsidR="005C1DB8">
        <w:rPr>
          <w:rFonts w:ascii="Calibri Light" w:eastAsia="Calibri Light" w:hAnsi="Calibri Light" w:cs="Calibri Light"/>
          <w:sz w:val="22"/>
          <w:szCs w:val="22"/>
        </w:rPr>
        <w:t>execute the malicious code on our system</w:t>
      </w:r>
      <w:r w:rsidR="008047E7">
        <w:rPr>
          <w:rFonts w:ascii="Calibri Light" w:eastAsia="Calibri Light" w:hAnsi="Calibri Light" w:cs="Calibri Light"/>
          <w:sz w:val="22"/>
          <w:szCs w:val="22"/>
        </w:rPr>
        <w:t>.</w:t>
      </w:r>
      <w:r w:rsidR="00960137">
        <w:rPr>
          <w:rFonts w:ascii="Calibri Light" w:eastAsia="Calibri Light" w:hAnsi="Calibri Light" w:cs="Calibri Light"/>
          <w:sz w:val="22"/>
          <w:szCs w:val="22"/>
        </w:rPr>
        <w:t xml:space="preserve"> This is because</w:t>
      </w:r>
      <w:r w:rsidR="008047E7">
        <w:rPr>
          <w:rFonts w:ascii="Calibri Light" w:eastAsia="Calibri Light" w:hAnsi="Calibri Light" w:cs="Calibri Light"/>
          <w:sz w:val="22"/>
          <w:szCs w:val="22"/>
        </w:rPr>
        <w:t xml:space="preserve"> </w:t>
      </w:r>
      <w:r w:rsidR="00C61872">
        <w:rPr>
          <w:rFonts w:ascii="Calibri Light" w:eastAsia="Calibri Light" w:hAnsi="Calibri Light" w:cs="Calibri Light"/>
          <w:sz w:val="22"/>
          <w:szCs w:val="22"/>
        </w:rPr>
        <w:t xml:space="preserve">a </w:t>
      </w:r>
      <w:r w:rsidR="00E44CA5">
        <w:rPr>
          <w:rFonts w:ascii="Calibri Light" w:eastAsia="Calibri Light" w:hAnsi="Calibri Light" w:cs="Calibri Light"/>
          <w:sz w:val="22"/>
          <w:szCs w:val="22"/>
        </w:rPr>
        <w:t>macro is</w:t>
      </w:r>
      <w:r w:rsidR="00EA2C39">
        <w:rPr>
          <w:rFonts w:ascii="Calibri Light" w:eastAsia="Calibri Light" w:hAnsi="Calibri Light" w:cs="Calibri Light"/>
          <w:sz w:val="22"/>
          <w:szCs w:val="22"/>
        </w:rPr>
        <w:t xml:space="preserve"> essentially a script that runs</w:t>
      </w:r>
      <w:r w:rsidR="00E44CA5">
        <w:rPr>
          <w:rFonts w:ascii="Calibri Light" w:eastAsia="Calibri Light" w:hAnsi="Calibri Light" w:cs="Calibri Light"/>
          <w:sz w:val="22"/>
          <w:szCs w:val="22"/>
        </w:rPr>
        <w:t xml:space="preserve"> </w:t>
      </w:r>
      <w:r w:rsidR="00C61872">
        <w:rPr>
          <w:rFonts w:ascii="Calibri Light" w:eastAsia="Calibri Light" w:hAnsi="Calibri Light" w:cs="Calibri Light"/>
          <w:sz w:val="22"/>
          <w:szCs w:val="22"/>
        </w:rPr>
        <w:t xml:space="preserve">Visual Basic for Applications (VBA) </w:t>
      </w:r>
      <w:r w:rsidR="00E44CA5">
        <w:rPr>
          <w:rFonts w:ascii="Calibri Light" w:eastAsia="Calibri Light" w:hAnsi="Calibri Light" w:cs="Calibri Light"/>
          <w:sz w:val="22"/>
          <w:szCs w:val="22"/>
        </w:rPr>
        <w:t>code</w:t>
      </w:r>
      <w:r w:rsidR="00007F2E">
        <w:rPr>
          <w:rFonts w:ascii="Calibri Light" w:eastAsia="Calibri Light" w:hAnsi="Calibri Light" w:cs="Calibri Light"/>
          <w:sz w:val="22"/>
          <w:szCs w:val="22"/>
        </w:rPr>
        <w:t>.</w:t>
      </w:r>
      <w:r w:rsidR="00C05EB3">
        <w:rPr>
          <w:rFonts w:ascii="Calibri Light" w:eastAsia="Calibri Light" w:hAnsi="Calibri Light" w:cs="Calibri Light"/>
          <w:sz w:val="22"/>
          <w:szCs w:val="22"/>
        </w:rPr>
        <w:t xml:space="preserve"> </w:t>
      </w:r>
      <w:r w:rsidR="00EA2C39">
        <w:rPr>
          <w:rFonts w:ascii="Calibri Light" w:eastAsia="Calibri Light" w:hAnsi="Calibri Light" w:cs="Calibri Light"/>
          <w:sz w:val="22"/>
          <w:szCs w:val="22"/>
        </w:rPr>
        <w:t>Macros</w:t>
      </w:r>
      <w:r w:rsidR="00574669">
        <w:rPr>
          <w:rFonts w:ascii="Calibri Light" w:eastAsia="Calibri Light" w:hAnsi="Calibri Light" w:cs="Calibri Light"/>
          <w:sz w:val="22"/>
          <w:szCs w:val="22"/>
        </w:rPr>
        <w:t xml:space="preserve"> are normally used to </w:t>
      </w:r>
      <w:r w:rsidR="000C6974">
        <w:rPr>
          <w:rFonts w:ascii="Calibri Light" w:eastAsia="Calibri Light" w:hAnsi="Calibri Light" w:cs="Calibri Light"/>
          <w:sz w:val="22"/>
          <w:szCs w:val="22"/>
        </w:rPr>
        <w:t>automate</w:t>
      </w:r>
      <w:r w:rsidR="00574669">
        <w:rPr>
          <w:rFonts w:ascii="Calibri Light" w:eastAsia="Calibri Light" w:hAnsi="Calibri Light" w:cs="Calibri Light"/>
          <w:sz w:val="22"/>
          <w:szCs w:val="22"/>
        </w:rPr>
        <w:t xml:space="preserve"> tasks in Word</w:t>
      </w:r>
      <w:r w:rsidR="0076745D">
        <w:rPr>
          <w:rFonts w:ascii="Calibri Light" w:eastAsia="Calibri Light" w:hAnsi="Calibri Light" w:cs="Calibri Light"/>
          <w:sz w:val="22"/>
          <w:szCs w:val="22"/>
        </w:rPr>
        <w:t>,</w:t>
      </w:r>
      <w:r w:rsidR="00574669">
        <w:rPr>
          <w:rFonts w:ascii="Calibri Light" w:eastAsia="Calibri Light" w:hAnsi="Calibri Light" w:cs="Calibri Light"/>
          <w:sz w:val="22"/>
          <w:szCs w:val="22"/>
        </w:rPr>
        <w:t xml:space="preserve"> </w:t>
      </w:r>
      <w:r w:rsidR="00EA2C39">
        <w:rPr>
          <w:rFonts w:ascii="Calibri Light" w:eastAsia="Calibri Light" w:hAnsi="Calibri Light" w:cs="Calibri Light"/>
          <w:sz w:val="22"/>
          <w:szCs w:val="22"/>
        </w:rPr>
        <w:t xml:space="preserve">such as adding a letterhead to </w:t>
      </w:r>
      <w:r w:rsidR="000C6974">
        <w:rPr>
          <w:rFonts w:ascii="Calibri Light" w:eastAsia="Calibri Light" w:hAnsi="Calibri Light" w:cs="Calibri Light"/>
          <w:sz w:val="22"/>
          <w:szCs w:val="22"/>
        </w:rPr>
        <w:t>a</w:t>
      </w:r>
      <w:r w:rsidR="00EA2C39">
        <w:rPr>
          <w:rFonts w:ascii="Calibri Light" w:eastAsia="Calibri Light" w:hAnsi="Calibri Light" w:cs="Calibri Light"/>
          <w:sz w:val="22"/>
          <w:szCs w:val="22"/>
        </w:rPr>
        <w:t xml:space="preserve"> </w:t>
      </w:r>
      <w:proofErr w:type="gramStart"/>
      <w:r w:rsidR="00EA2C39">
        <w:rPr>
          <w:rFonts w:ascii="Calibri Light" w:eastAsia="Calibri Light" w:hAnsi="Calibri Light" w:cs="Calibri Light"/>
          <w:sz w:val="22"/>
          <w:szCs w:val="22"/>
        </w:rPr>
        <w:t>document</w:t>
      </w:r>
      <w:r w:rsidR="008D4F32">
        <w:rPr>
          <w:rFonts w:ascii="Calibri Light" w:eastAsia="Calibri Light" w:hAnsi="Calibri Light" w:cs="Calibri Light"/>
          <w:sz w:val="22"/>
          <w:szCs w:val="22"/>
        </w:rPr>
        <w:t xml:space="preserve"> </w:t>
      </w:r>
      <w:r w:rsidR="000C6974">
        <w:rPr>
          <w:rFonts w:ascii="Calibri Light" w:eastAsia="Calibri Light" w:hAnsi="Calibri Light" w:cs="Calibri Light"/>
          <w:sz w:val="22"/>
          <w:szCs w:val="22"/>
        </w:rPr>
        <w:t>,</w:t>
      </w:r>
      <w:proofErr w:type="gramEnd"/>
      <w:r w:rsidR="000C6974">
        <w:rPr>
          <w:rFonts w:ascii="Calibri Light" w:eastAsia="Calibri Light" w:hAnsi="Calibri Light" w:cs="Calibri Light"/>
          <w:sz w:val="22"/>
          <w:szCs w:val="22"/>
        </w:rPr>
        <w:t xml:space="preserve"> </w:t>
      </w:r>
      <w:r w:rsidR="008D4F32">
        <w:rPr>
          <w:rFonts w:ascii="Calibri Light" w:eastAsia="Calibri Light" w:hAnsi="Calibri Light" w:cs="Calibri Light"/>
          <w:sz w:val="22"/>
          <w:szCs w:val="22"/>
        </w:rPr>
        <w:t xml:space="preserve">but malicious users </w:t>
      </w:r>
      <w:r w:rsidR="00BE2AF2">
        <w:rPr>
          <w:rFonts w:ascii="Calibri Light" w:eastAsia="Calibri Light" w:hAnsi="Calibri Light" w:cs="Calibri Light"/>
          <w:sz w:val="22"/>
          <w:szCs w:val="22"/>
        </w:rPr>
        <w:t>can weaponi</w:t>
      </w:r>
      <w:r w:rsidR="00A27C03">
        <w:rPr>
          <w:rFonts w:ascii="Calibri Light" w:eastAsia="Calibri Light" w:hAnsi="Calibri Light" w:cs="Calibri Light"/>
          <w:sz w:val="22"/>
          <w:szCs w:val="22"/>
        </w:rPr>
        <w:t>ze this feature</w:t>
      </w:r>
      <w:r w:rsidR="00EA2C39">
        <w:rPr>
          <w:rFonts w:ascii="Calibri Light" w:eastAsia="Calibri Light" w:hAnsi="Calibri Light" w:cs="Calibri Light"/>
          <w:sz w:val="22"/>
          <w:szCs w:val="22"/>
        </w:rPr>
        <w:t xml:space="preserve">. </w:t>
      </w:r>
      <w:r w:rsidR="002D284F">
        <w:rPr>
          <w:rFonts w:ascii="Calibri Light" w:eastAsia="Calibri Light" w:hAnsi="Calibri Light" w:cs="Calibri Light"/>
          <w:sz w:val="22"/>
          <w:szCs w:val="22"/>
        </w:rPr>
        <w:t>A</w:t>
      </w:r>
      <w:r w:rsidR="00C61872">
        <w:rPr>
          <w:rFonts w:ascii="Calibri Light" w:eastAsia="Calibri Light" w:hAnsi="Calibri Light" w:cs="Calibri Light"/>
          <w:sz w:val="22"/>
          <w:szCs w:val="22"/>
        </w:rPr>
        <w:t xml:space="preserve"> common technique used </w:t>
      </w:r>
      <w:r w:rsidR="00D02AAB">
        <w:rPr>
          <w:rFonts w:ascii="Calibri Light" w:eastAsia="Calibri Light" w:hAnsi="Calibri Light" w:cs="Calibri Light"/>
          <w:sz w:val="22"/>
          <w:szCs w:val="22"/>
        </w:rPr>
        <w:t>by malicious users</w:t>
      </w:r>
      <w:r w:rsidR="00C61872">
        <w:rPr>
          <w:rFonts w:ascii="Calibri Light" w:eastAsia="Calibri Light" w:hAnsi="Calibri Light" w:cs="Calibri Light"/>
          <w:sz w:val="22"/>
          <w:szCs w:val="22"/>
        </w:rPr>
        <w:t xml:space="preserve"> </w:t>
      </w:r>
      <w:r w:rsidR="00D02AAB">
        <w:rPr>
          <w:rFonts w:ascii="Calibri Light" w:eastAsia="Calibri Light" w:hAnsi="Calibri Light" w:cs="Calibri Light"/>
          <w:sz w:val="22"/>
          <w:szCs w:val="22"/>
        </w:rPr>
        <w:t xml:space="preserve">is to </w:t>
      </w:r>
      <w:r w:rsidR="006118B2">
        <w:rPr>
          <w:rFonts w:ascii="Calibri Light" w:eastAsia="Calibri Light" w:hAnsi="Calibri Light" w:cs="Calibri Light"/>
          <w:sz w:val="22"/>
          <w:szCs w:val="22"/>
        </w:rPr>
        <w:t>e</w:t>
      </w:r>
      <w:r w:rsidR="00D02AAB">
        <w:rPr>
          <w:rFonts w:ascii="Calibri Light" w:eastAsia="Calibri Light" w:hAnsi="Calibri Light" w:cs="Calibri Light"/>
          <w:sz w:val="22"/>
          <w:szCs w:val="22"/>
        </w:rPr>
        <w:t xml:space="preserve">mbed a </w:t>
      </w:r>
      <w:r w:rsidR="000C6974">
        <w:rPr>
          <w:rFonts w:ascii="Calibri Light" w:eastAsia="Calibri Light" w:hAnsi="Calibri Light" w:cs="Calibri Light"/>
          <w:sz w:val="22"/>
          <w:szCs w:val="22"/>
        </w:rPr>
        <w:t xml:space="preserve">macro into a word document that, when run, </w:t>
      </w:r>
      <w:r w:rsidR="00D02AAB">
        <w:rPr>
          <w:rFonts w:ascii="Calibri Light" w:eastAsia="Calibri Light" w:hAnsi="Calibri Light" w:cs="Calibri Light"/>
          <w:sz w:val="22"/>
          <w:szCs w:val="22"/>
        </w:rPr>
        <w:t>downloads and execute</w:t>
      </w:r>
      <w:r w:rsidR="007D23D5">
        <w:rPr>
          <w:rFonts w:ascii="Calibri Light" w:eastAsia="Calibri Light" w:hAnsi="Calibri Light" w:cs="Calibri Light"/>
          <w:sz w:val="22"/>
          <w:szCs w:val="22"/>
        </w:rPr>
        <w:t>s</w:t>
      </w:r>
      <w:r w:rsidR="00D02AAB">
        <w:rPr>
          <w:rFonts w:ascii="Calibri Light" w:eastAsia="Calibri Light" w:hAnsi="Calibri Light" w:cs="Calibri Light"/>
          <w:sz w:val="22"/>
          <w:szCs w:val="22"/>
        </w:rPr>
        <w:t xml:space="preserve"> malware</w:t>
      </w:r>
      <w:r w:rsidR="00C61872">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By default, Word disables macros</w:t>
      </w:r>
      <w:r w:rsidR="000C2824">
        <w:rPr>
          <w:rFonts w:ascii="Calibri Light" w:eastAsia="Calibri Light" w:hAnsi="Calibri Light" w:cs="Calibri Light"/>
          <w:sz w:val="22"/>
          <w:szCs w:val="22"/>
        </w:rPr>
        <w:t xml:space="preserve"> from untrusted documents</w:t>
      </w:r>
      <w:r w:rsidR="00D24454">
        <w:rPr>
          <w:rFonts w:ascii="Calibri Light" w:eastAsia="Calibri Light" w:hAnsi="Calibri Light" w:cs="Calibri Light"/>
          <w:sz w:val="22"/>
          <w:szCs w:val="22"/>
        </w:rPr>
        <w:t xml:space="preserve"> (</w:t>
      </w:r>
      <w:r w:rsidR="0053241E">
        <w:rPr>
          <w:rFonts w:ascii="Calibri Light" w:eastAsia="Calibri Light" w:hAnsi="Calibri Light" w:cs="Calibri Light"/>
          <w:sz w:val="22"/>
          <w:szCs w:val="22"/>
        </w:rPr>
        <w:t>i.e.</w:t>
      </w:r>
      <w:r w:rsidR="00D24454">
        <w:rPr>
          <w:rFonts w:ascii="Calibri Light" w:eastAsia="Calibri Light" w:hAnsi="Calibri Light" w:cs="Calibri Light"/>
          <w:sz w:val="22"/>
          <w:szCs w:val="22"/>
        </w:rPr>
        <w:t xml:space="preserve"> downloaded from the internet)</w:t>
      </w:r>
      <w:r w:rsidR="00EC6FCE">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as </w:t>
      </w:r>
      <w:r w:rsidR="001C11E3">
        <w:rPr>
          <w:rFonts w:ascii="Calibri Light" w:eastAsia="Calibri Light" w:hAnsi="Calibri Light" w:cs="Calibri Light"/>
          <w:sz w:val="22"/>
          <w:szCs w:val="22"/>
        </w:rPr>
        <w:t xml:space="preserve">there shouldn’t be </w:t>
      </w:r>
      <w:r w:rsidR="000C2824">
        <w:rPr>
          <w:rFonts w:ascii="Calibri Light" w:eastAsia="Calibri Light" w:hAnsi="Calibri Light" w:cs="Calibri Light"/>
          <w:sz w:val="22"/>
          <w:szCs w:val="22"/>
        </w:rPr>
        <w:t xml:space="preserve">downloaded </w:t>
      </w:r>
      <w:r w:rsidR="00007F2E">
        <w:rPr>
          <w:rFonts w:ascii="Calibri Light" w:eastAsia="Calibri Light" w:hAnsi="Calibri Light" w:cs="Calibri Light"/>
          <w:sz w:val="22"/>
          <w:szCs w:val="22"/>
        </w:rPr>
        <w:t>documents automatically running code</w:t>
      </w:r>
      <w:r w:rsidR="00F6245C">
        <w:rPr>
          <w:rFonts w:ascii="Calibri Light" w:eastAsia="Calibri Light" w:hAnsi="Calibri Light" w:cs="Calibri Light"/>
          <w:sz w:val="22"/>
          <w:szCs w:val="22"/>
        </w:rPr>
        <w:t xml:space="preserve"> </w:t>
      </w:r>
      <w:r w:rsidR="0053241E">
        <w:rPr>
          <w:rFonts w:ascii="Calibri Light" w:eastAsia="Calibri Light" w:hAnsi="Calibri Light" w:cs="Calibri Light"/>
          <w:sz w:val="22"/>
          <w:szCs w:val="22"/>
        </w:rPr>
        <w:t>upon opening</w:t>
      </w:r>
      <w:r w:rsidR="00AC226B">
        <w:rPr>
          <w:rFonts w:ascii="Calibri Light" w:eastAsia="Calibri Light" w:hAnsi="Calibri Light" w:cs="Calibri Light"/>
          <w:sz w:val="22"/>
          <w:szCs w:val="22"/>
        </w:rPr>
        <w:t>.</w:t>
      </w:r>
      <w:r w:rsidR="00AA09F9">
        <w:rPr>
          <w:rFonts w:ascii="Calibri Light" w:eastAsia="Calibri Light" w:hAnsi="Calibri Light" w:cs="Calibri Light"/>
          <w:sz w:val="22"/>
          <w:szCs w:val="22"/>
        </w:rPr>
        <w:t xml:space="preserve"> However, the technique has a high success rate as not many people know what a word macro is.</w:t>
      </w:r>
      <w:r w:rsidR="00174095">
        <w:rPr>
          <w:rFonts w:ascii="Calibri Light" w:eastAsia="Calibri Light" w:hAnsi="Calibri Light" w:cs="Calibri Light"/>
          <w:sz w:val="22"/>
          <w:szCs w:val="22"/>
        </w:rPr>
        <w:t xml:space="preserve"> To get an idea of </w:t>
      </w:r>
      <w:r w:rsidR="00712ACE">
        <w:rPr>
          <w:rFonts w:ascii="Calibri Light" w:eastAsia="Calibri Light" w:hAnsi="Calibri Light" w:cs="Calibri Light"/>
          <w:sz w:val="22"/>
          <w:szCs w:val="22"/>
        </w:rPr>
        <w:t xml:space="preserve">what this macro does, </w:t>
      </w:r>
      <w:r w:rsidR="005B0AFB">
        <w:rPr>
          <w:rFonts w:ascii="Calibri Light" w:eastAsia="Calibri Light" w:hAnsi="Calibri Light" w:cs="Calibri Light"/>
          <w:sz w:val="22"/>
          <w:szCs w:val="22"/>
        </w:rPr>
        <w:t xml:space="preserve">we need to open </w:t>
      </w:r>
      <w:r w:rsidR="00B2431E">
        <w:rPr>
          <w:rFonts w:ascii="Calibri Light" w:eastAsia="Calibri Light" w:hAnsi="Calibri Light" w:cs="Calibri Light"/>
          <w:sz w:val="22"/>
          <w:szCs w:val="22"/>
        </w:rPr>
        <w:t>it up</w:t>
      </w:r>
      <w:r w:rsidR="005B0AFB">
        <w:rPr>
          <w:rFonts w:ascii="Calibri Light" w:eastAsia="Calibri Light" w:hAnsi="Calibri Light" w:cs="Calibri Light"/>
          <w:sz w:val="22"/>
          <w:szCs w:val="22"/>
        </w:rPr>
        <w:t>.</w:t>
      </w:r>
      <w:r w:rsidR="002D71CA">
        <w:rPr>
          <w:rFonts w:ascii="Calibri Light" w:eastAsia="Calibri Light" w:hAnsi="Calibri Light" w:cs="Calibri Light"/>
          <w:sz w:val="22"/>
          <w:szCs w:val="22"/>
        </w:rPr>
        <w:t xml:space="preserve"> </w:t>
      </w:r>
    </w:p>
    <w:p w14:paraId="022AAC95" w14:textId="4C594C9A" w:rsidR="009C397A" w:rsidRDefault="009C397A" w:rsidP="000066E1">
      <w:pPr>
        <w:rPr>
          <w:rFonts w:eastAsia="Calibri Light"/>
        </w:rPr>
      </w:pPr>
    </w:p>
    <w:p w14:paraId="18DC8CEF" w14:textId="60177BB9" w:rsidR="00E44CA5" w:rsidRDefault="00E44CA5" w:rsidP="000066E1">
      <w:pPr>
        <w:rPr>
          <w:rFonts w:eastAsia="Calibri Light"/>
        </w:rPr>
      </w:pPr>
    </w:p>
    <w:p w14:paraId="7FF24C4F" w14:textId="0D666651" w:rsidR="00E44CA5" w:rsidRDefault="00E44CA5" w:rsidP="000066E1">
      <w:pPr>
        <w:rPr>
          <w:rFonts w:eastAsia="Calibri Light"/>
        </w:rPr>
      </w:pPr>
    </w:p>
    <w:p w14:paraId="2C6FEF65" w14:textId="5D3FB17C" w:rsidR="00E44CA5" w:rsidRDefault="00E44CA5" w:rsidP="000066E1">
      <w:pPr>
        <w:rPr>
          <w:rFonts w:eastAsia="Calibri Light"/>
        </w:rPr>
      </w:pPr>
    </w:p>
    <w:p w14:paraId="6F88B9EF" w14:textId="6B52087F" w:rsidR="00E44CA5" w:rsidRDefault="00E44CA5" w:rsidP="000066E1">
      <w:pPr>
        <w:rPr>
          <w:rFonts w:eastAsia="Calibri Light"/>
        </w:rPr>
      </w:pPr>
    </w:p>
    <w:p w14:paraId="451CE7F2" w14:textId="00FB19D7" w:rsidR="00E44CA5" w:rsidRDefault="00E44CA5" w:rsidP="000066E1">
      <w:pPr>
        <w:rPr>
          <w:rFonts w:eastAsia="Calibri Light"/>
        </w:rPr>
      </w:pPr>
    </w:p>
    <w:p w14:paraId="3C1B084D" w14:textId="741A387A" w:rsidR="00E44CA5" w:rsidRDefault="00E44CA5" w:rsidP="000066E1">
      <w:pPr>
        <w:rPr>
          <w:rFonts w:eastAsia="Calibri Light"/>
        </w:rPr>
      </w:pPr>
    </w:p>
    <w:p w14:paraId="2CF5A911" w14:textId="6763B7AE" w:rsidR="00E44CA5" w:rsidRDefault="00E44CA5" w:rsidP="000066E1">
      <w:pPr>
        <w:rPr>
          <w:rFonts w:eastAsia="Calibri Light"/>
        </w:rPr>
      </w:pPr>
    </w:p>
    <w:p w14:paraId="778A8B7D" w14:textId="19162F3A" w:rsidR="00E44CA5" w:rsidRDefault="00E44CA5" w:rsidP="000066E1">
      <w:pPr>
        <w:rPr>
          <w:rFonts w:eastAsia="Calibri Light"/>
        </w:rPr>
      </w:pPr>
    </w:p>
    <w:p w14:paraId="031E7E72" w14:textId="43E57BA2" w:rsidR="00E44CA5" w:rsidRDefault="00E44CA5" w:rsidP="000066E1">
      <w:pPr>
        <w:rPr>
          <w:rFonts w:eastAsia="Calibri Light"/>
        </w:rPr>
      </w:pPr>
    </w:p>
    <w:p w14:paraId="55C4D3BD" w14:textId="7AFBDAFD" w:rsidR="00E44CA5" w:rsidRDefault="00E44CA5" w:rsidP="000066E1">
      <w:pPr>
        <w:rPr>
          <w:rFonts w:eastAsia="Calibri Light"/>
        </w:rPr>
      </w:pPr>
    </w:p>
    <w:p w14:paraId="3A2B8EB2" w14:textId="6DE366C6" w:rsidR="009C397A" w:rsidRPr="000066E1" w:rsidRDefault="009C397A" w:rsidP="000066E1">
      <w:pPr>
        <w:rPr>
          <w:rFonts w:eastAsia="Calibri Light"/>
        </w:rPr>
      </w:pPr>
    </w:p>
    <w:p w14:paraId="1A829F66" w14:textId="009A5B6E" w:rsidR="001D6C5F" w:rsidRPr="00F96754" w:rsidRDefault="00DC2AFA" w:rsidP="00F96754">
      <w:pPr>
        <w:pStyle w:val="Heading2"/>
        <w:keepLines/>
        <w:spacing w:before="40" w:after="0" w:line="259" w:lineRule="auto"/>
        <w:rPr>
          <w:sz w:val="26"/>
          <w:szCs w:val="26"/>
        </w:rPr>
      </w:pPr>
      <w:r>
        <w:rPr>
          <w:rFonts w:ascii="Calibri Light" w:eastAsia="Calibri Light" w:hAnsi="Calibri Light" w:cs="Calibri Light"/>
          <w:b w:val="0"/>
          <w:bCs w:val="0"/>
          <w:iCs w:val="0"/>
          <w:color w:val="2F5496"/>
          <w:sz w:val="26"/>
          <w:szCs w:val="26"/>
        </w:rPr>
        <w:lastRenderedPageBreak/>
        <w:t>2</w:t>
      </w:r>
      <w:r w:rsidR="00007F2E">
        <w:rPr>
          <w:rFonts w:ascii="Calibri Light" w:eastAsia="Calibri Light" w:hAnsi="Calibri Light" w:cs="Calibri Light"/>
          <w:b w:val="0"/>
          <w:bCs w:val="0"/>
          <w:iCs w:val="0"/>
          <w:color w:val="2F5496"/>
          <w:sz w:val="26"/>
          <w:szCs w:val="26"/>
        </w:rPr>
        <w:t>.1 Word Macro</w:t>
      </w:r>
    </w:p>
    <w:p w14:paraId="2029BBF0" w14:textId="77777777" w:rsidR="001D6C5F" w:rsidRDefault="00AF5CCD">
      <w:pPr>
        <w:spacing w:after="160" w:line="259" w:lineRule="auto"/>
        <w:rPr>
          <w:sz w:val="22"/>
          <w:szCs w:val="22"/>
        </w:rPr>
      </w:pPr>
      <w:r>
        <w:rPr>
          <w:noProof/>
        </w:rPr>
        <w:drawing>
          <wp:inline distT="0" distB="0" distL="0" distR="0" wp14:anchorId="62495126" wp14:editId="31BB1B90">
            <wp:extent cx="5943600" cy="4848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48860"/>
                    </a:xfrm>
                    <a:prstGeom prst="rect">
                      <a:avLst/>
                    </a:prstGeom>
                  </pic:spPr>
                </pic:pic>
              </a:graphicData>
            </a:graphic>
          </wp:inline>
        </w:drawing>
      </w:r>
      <w:r w:rsidR="00007F2E">
        <w:rPr>
          <w:rFonts w:ascii="Calibri Light" w:eastAsia="Calibri Light" w:hAnsi="Calibri Light" w:cs="Calibri Light"/>
          <w:sz w:val="22"/>
          <w:szCs w:val="22"/>
        </w:rPr>
        <w:t xml:space="preserve"> </w:t>
      </w:r>
    </w:p>
    <w:p w14:paraId="7C1B9C48" w14:textId="739E68D6" w:rsidR="001D6C5F" w:rsidRDefault="009C397A">
      <w:pPr>
        <w:spacing w:after="160" w:line="259" w:lineRule="auto"/>
        <w:rPr>
          <w:sz w:val="22"/>
          <w:szCs w:val="22"/>
        </w:rPr>
      </w:pPr>
      <w:proofErr w:type="gramStart"/>
      <w:r>
        <w:rPr>
          <w:rFonts w:ascii="Calibri Light" w:eastAsia="Calibri Light" w:hAnsi="Calibri Light" w:cs="Calibri Light"/>
          <w:sz w:val="22"/>
          <w:szCs w:val="22"/>
        </w:rPr>
        <w:t xml:space="preserve">Opening </w:t>
      </w:r>
      <w:r w:rsidR="00007F2E">
        <w:rPr>
          <w:rFonts w:ascii="Calibri Light" w:eastAsia="Calibri Light" w:hAnsi="Calibri Light" w:cs="Calibri Light"/>
          <w:sz w:val="22"/>
          <w:szCs w:val="22"/>
        </w:rPr>
        <w:t>up</w:t>
      </w:r>
      <w:proofErr w:type="gramEnd"/>
      <w:r w:rsidR="00007F2E">
        <w:rPr>
          <w:rFonts w:ascii="Calibri Light" w:eastAsia="Calibri Light" w:hAnsi="Calibri Light" w:cs="Calibri Light"/>
          <w:sz w:val="22"/>
          <w:szCs w:val="22"/>
        </w:rPr>
        <w:t xml:space="preserve"> the macro in Sublime Text (a text editor</w:t>
      </w:r>
      <w:r w:rsidR="00B01E42">
        <w:rPr>
          <w:rFonts w:ascii="Calibri Light" w:eastAsia="Calibri Light" w:hAnsi="Calibri Light" w:cs="Calibri Light"/>
          <w:sz w:val="22"/>
          <w:szCs w:val="22"/>
        </w:rPr>
        <w:t>)</w:t>
      </w:r>
      <w:r w:rsidR="00F905EC">
        <w:rPr>
          <w:rFonts w:ascii="Calibri Light" w:eastAsia="Calibri Light" w:hAnsi="Calibri Light" w:cs="Calibri Light"/>
          <w:sz w:val="22"/>
          <w:szCs w:val="22"/>
        </w:rPr>
        <w:t>, we can see the code is obfuscated, meaning it has been made deliberately difficult to read</w:t>
      </w:r>
      <w:r w:rsidR="00007F2E">
        <w:rPr>
          <w:rFonts w:ascii="Calibri Light" w:eastAsia="Calibri Light" w:hAnsi="Calibri Light" w:cs="Calibri Light"/>
          <w:sz w:val="22"/>
          <w:szCs w:val="22"/>
        </w:rPr>
        <w:t>.</w:t>
      </w:r>
      <w:r w:rsidR="00F905EC">
        <w:rPr>
          <w:rFonts w:ascii="Calibri Light" w:eastAsia="Calibri Light" w:hAnsi="Calibri Light" w:cs="Calibri Light"/>
          <w:sz w:val="22"/>
          <w:szCs w:val="22"/>
        </w:rPr>
        <w:t xml:space="preserve"> Using our</w:t>
      </w:r>
      <w:r w:rsidR="00987DE1" w:rsidRPr="00987DE1">
        <w:rPr>
          <w:rFonts w:ascii="Calibri Light" w:eastAsia="Calibri Light" w:hAnsi="Calibri Light" w:cs="Calibri Light"/>
          <w:sz w:val="22"/>
          <w:szCs w:val="22"/>
        </w:rPr>
        <w:t xml:space="preserve"> </w:t>
      </w:r>
      <w:r w:rsidR="00987DE1">
        <w:rPr>
          <w:rFonts w:ascii="Calibri Light" w:eastAsia="Calibri Light" w:hAnsi="Calibri Light" w:cs="Calibri Light"/>
          <w:sz w:val="22"/>
          <w:szCs w:val="22"/>
        </w:rPr>
        <w:t>coding</w:t>
      </w:r>
      <w:r w:rsidR="00F905EC">
        <w:rPr>
          <w:rFonts w:ascii="Calibri Light" w:eastAsia="Calibri Light" w:hAnsi="Calibri Light" w:cs="Calibri Light"/>
          <w:sz w:val="22"/>
          <w:szCs w:val="22"/>
        </w:rPr>
        <w:t xml:space="preserve"> knowledge</w:t>
      </w:r>
      <w:r w:rsidR="00987DE1">
        <w:rPr>
          <w:rFonts w:ascii="Calibri Light" w:eastAsia="Calibri Light" w:hAnsi="Calibri Light" w:cs="Calibri Light"/>
          <w:sz w:val="22"/>
          <w:szCs w:val="22"/>
        </w:rPr>
        <w:t xml:space="preserve">, </w:t>
      </w:r>
      <w:r w:rsidR="00D7217B">
        <w:rPr>
          <w:rFonts w:ascii="Calibri Light" w:eastAsia="Calibri Light" w:hAnsi="Calibri Light" w:cs="Calibri Light"/>
          <w:sz w:val="22"/>
          <w:szCs w:val="22"/>
        </w:rPr>
        <w:t>we can</w:t>
      </w:r>
      <w:r w:rsidR="00F905EC">
        <w:rPr>
          <w:rFonts w:ascii="Calibri Light" w:eastAsia="Calibri Light" w:hAnsi="Calibri Light" w:cs="Calibri Light"/>
          <w:sz w:val="22"/>
          <w:szCs w:val="22"/>
        </w:rPr>
        <w:t xml:space="preserve"> see that</w:t>
      </w:r>
      <w:r w:rsidR="00F76B79">
        <w:rPr>
          <w:rFonts w:ascii="Calibri Light" w:eastAsia="Calibri Light" w:hAnsi="Calibri Light" w:cs="Calibri Light"/>
          <w:sz w:val="22"/>
          <w:szCs w:val="22"/>
        </w:rPr>
        <w:t xml:space="preserve"> </w:t>
      </w:r>
      <w:r w:rsidR="00F905EC">
        <w:rPr>
          <w:rFonts w:ascii="Calibri Light" w:eastAsia="Calibri Light" w:hAnsi="Calibri Light" w:cs="Calibri Light"/>
          <w:sz w:val="22"/>
          <w:szCs w:val="22"/>
        </w:rPr>
        <w:t>the</w:t>
      </w:r>
      <w:r w:rsidR="00F76B79">
        <w:rPr>
          <w:rFonts w:ascii="Calibri Light" w:eastAsia="Calibri Light" w:hAnsi="Calibri Light" w:cs="Calibri Light"/>
          <w:sz w:val="22"/>
          <w:szCs w:val="22"/>
        </w:rPr>
        <w:t xml:space="preserve"> random</w:t>
      </w:r>
      <w:r w:rsidR="00007F2E">
        <w:rPr>
          <w:rFonts w:ascii="Calibri Light" w:eastAsia="Calibri Light" w:hAnsi="Calibri Light" w:cs="Calibri Light"/>
          <w:sz w:val="22"/>
          <w:szCs w:val="22"/>
        </w:rPr>
        <w:t xml:space="preserve"> variables names </w:t>
      </w:r>
      <w:r w:rsidR="00F905EC">
        <w:rPr>
          <w:rFonts w:ascii="Calibri Light" w:eastAsia="Calibri Light" w:hAnsi="Calibri Light" w:cs="Calibri Light"/>
          <w:sz w:val="22"/>
          <w:szCs w:val="22"/>
        </w:rPr>
        <w:t xml:space="preserve">in the </w:t>
      </w:r>
      <w:r w:rsidR="00007F2E">
        <w:rPr>
          <w:rFonts w:ascii="Calibri Light" w:eastAsia="Calibri Light" w:hAnsi="Calibri Light" w:cs="Calibri Light"/>
          <w:sz w:val="22"/>
          <w:szCs w:val="22"/>
        </w:rPr>
        <w:t>if statements don’t seem do anything.</w:t>
      </w:r>
      <w:r w:rsidR="00B01E42">
        <w:rPr>
          <w:rFonts w:ascii="Calibri Light" w:eastAsia="Calibri Light" w:hAnsi="Calibri Light" w:cs="Calibri Light"/>
          <w:sz w:val="22"/>
          <w:szCs w:val="22"/>
        </w:rPr>
        <w:t xml:space="preserve"> </w:t>
      </w:r>
      <w:r w:rsidR="00920B65">
        <w:rPr>
          <w:rFonts w:ascii="Calibri Light" w:eastAsia="Calibri Light" w:hAnsi="Calibri Light" w:cs="Calibri Light"/>
          <w:sz w:val="22"/>
          <w:szCs w:val="22"/>
        </w:rPr>
        <w:t>Scrolling</w:t>
      </w:r>
      <w:r w:rsidR="00007F2E">
        <w:rPr>
          <w:rFonts w:ascii="Calibri Light" w:eastAsia="Calibri Light" w:hAnsi="Calibri Light" w:cs="Calibri Light"/>
          <w:sz w:val="22"/>
          <w:szCs w:val="22"/>
        </w:rPr>
        <w:t xml:space="preserve"> the macro manually and search</w:t>
      </w:r>
      <w:r w:rsidR="00920B65">
        <w:rPr>
          <w:rFonts w:ascii="Calibri Light" w:eastAsia="Calibri Light" w:hAnsi="Calibri Light" w:cs="Calibri Light"/>
          <w:sz w:val="22"/>
          <w:szCs w:val="22"/>
        </w:rPr>
        <w:t>ing for multiple uses of variables, I deleted</w:t>
      </w:r>
      <w:r w:rsidR="00007F2E">
        <w:rPr>
          <w:rFonts w:ascii="Calibri Light" w:eastAsia="Calibri Light" w:hAnsi="Calibri Light" w:cs="Calibri Light"/>
          <w:sz w:val="22"/>
          <w:szCs w:val="22"/>
        </w:rPr>
        <w:t xml:space="preserve"> </w:t>
      </w:r>
      <w:proofErr w:type="gramStart"/>
      <w:r w:rsidR="00007F2E">
        <w:rPr>
          <w:rFonts w:ascii="Calibri Light" w:eastAsia="Calibri Light" w:hAnsi="Calibri Light" w:cs="Calibri Light"/>
          <w:sz w:val="22"/>
          <w:szCs w:val="22"/>
        </w:rPr>
        <w:t>all of</w:t>
      </w:r>
      <w:proofErr w:type="gramEnd"/>
      <w:r w:rsidR="00007F2E">
        <w:rPr>
          <w:rFonts w:ascii="Calibri Light" w:eastAsia="Calibri Light" w:hAnsi="Calibri Light" w:cs="Calibri Light"/>
          <w:sz w:val="22"/>
          <w:szCs w:val="22"/>
        </w:rPr>
        <w:t xml:space="preserve"> the if statements and ended up with the following.</w:t>
      </w:r>
    </w:p>
    <w:p w14:paraId="4A477BE7" w14:textId="77777777" w:rsidR="001D6C5F" w:rsidRDefault="00007F2E">
      <w:pPr>
        <w:spacing w:after="160" w:line="259" w:lineRule="auto"/>
        <w:rPr>
          <w:sz w:val="22"/>
          <w:szCs w:val="22"/>
        </w:rPr>
      </w:pPr>
      <w:r>
        <w:rPr>
          <w:noProof/>
          <w:sz w:val="22"/>
          <w:szCs w:val="22"/>
        </w:rPr>
        <w:lastRenderedPageBreak/>
        <w:drawing>
          <wp:anchor distT="0" distB="0" distL="114300" distR="114300" simplePos="0" relativeHeight="251684864" behindDoc="0" locked="0" layoutInCell="1" allowOverlap="1" wp14:anchorId="721D2758" wp14:editId="637B5879">
            <wp:simplePos x="0" y="0"/>
            <wp:positionH relativeFrom="margin">
              <wp:align>center</wp:align>
            </wp:positionH>
            <wp:positionV relativeFrom="paragraph">
              <wp:posOffset>167</wp:posOffset>
            </wp:positionV>
            <wp:extent cx="5372100" cy="2971800"/>
            <wp:effectExtent l="0" t="0" r="0" b="0"/>
            <wp:wrapTopAndBottom/>
            <wp:docPr id="100006" name="Picture 1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4128" nam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72100" cy="2971800"/>
                    </a:xfrm>
                    <a:prstGeom prst="rect">
                      <a:avLst/>
                    </a:prstGeom>
                  </pic:spPr>
                </pic:pic>
              </a:graphicData>
            </a:graphic>
            <wp14:sizeRelH relativeFrom="page">
              <wp14:pctWidth>0</wp14:pctWidth>
            </wp14:sizeRelH>
            <wp14:sizeRelV relativeFrom="page">
              <wp14:pctHeight>0</wp14:pctHeight>
            </wp14:sizeRelV>
          </wp:anchor>
        </w:drawing>
      </w:r>
    </w:p>
    <w:p w14:paraId="33692F9A" w14:textId="77777777" w:rsidR="001D6C5F" w:rsidRDefault="00980448">
      <w:pPr>
        <w:spacing w:after="160" w:line="259" w:lineRule="auto"/>
        <w:rPr>
          <w:sz w:val="22"/>
          <w:szCs w:val="22"/>
        </w:rPr>
      </w:pPr>
      <w:r>
        <w:rPr>
          <w:rFonts w:ascii="Calibri Light" w:eastAsia="Calibri Light" w:hAnsi="Calibri Light" w:cs="Calibri Light"/>
          <w:sz w:val="22"/>
          <w:szCs w:val="22"/>
        </w:rPr>
        <w:t>Formatting the macro by n</w:t>
      </w:r>
      <w:r w:rsidR="00FE0154">
        <w:rPr>
          <w:rFonts w:ascii="Calibri Light" w:eastAsia="Calibri Light" w:hAnsi="Calibri Light" w:cs="Calibri Light"/>
          <w:sz w:val="22"/>
          <w:szCs w:val="22"/>
        </w:rPr>
        <w:t xml:space="preserve">aming </w:t>
      </w:r>
      <w:r w:rsidR="00007F2E">
        <w:rPr>
          <w:rFonts w:ascii="Calibri Light" w:eastAsia="Calibri Light" w:hAnsi="Calibri Light" w:cs="Calibri Light"/>
          <w:sz w:val="22"/>
          <w:szCs w:val="22"/>
        </w:rPr>
        <w:t xml:space="preserve">variables and moving </w:t>
      </w:r>
      <w:r w:rsidR="007E2962">
        <w:rPr>
          <w:rFonts w:ascii="Calibri Light" w:eastAsia="Calibri Light" w:hAnsi="Calibri Light" w:cs="Calibri Light"/>
          <w:sz w:val="22"/>
          <w:szCs w:val="22"/>
        </w:rPr>
        <w:t>code</w:t>
      </w:r>
      <w:r w:rsidR="00007F2E">
        <w:rPr>
          <w:rFonts w:ascii="Calibri Light" w:eastAsia="Calibri Light" w:hAnsi="Calibri Light" w:cs="Calibri Light"/>
          <w:sz w:val="22"/>
          <w:szCs w:val="22"/>
        </w:rPr>
        <w:t xml:space="preserve"> around produces this.</w:t>
      </w:r>
    </w:p>
    <w:p w14:paraId="779C01FA" w14:textId="24F3133D" w:rsidR="00695A8C" w:rsidRDefault="007D23D5">
      <w:pPr>
        <w:spacing w:after="160" w:line="259" w:lineRule="auto"/>
        <w:rPr>
          <w:sz w:val="22"/>
          <w:szCs w:val="22"/>
        </w:rPr>
      </w:pPr>
      <w:r>
        <w:rPr>
          <w:noProof/>
        </w:rPr>
        <w:drawing>
          <wp:anchor distT="0" distB="0" distL="114300" distR="114300" simplePos="0" relativeHeight="251691008" behindDoc="0" locked="0" layoutInCell="1" allowOverlap="1" wp14:anchorId="0DFDFD64" wp14:editId="1C35CA7A">
            <wp:simplePos x="0" y="0"/>
            <wp:positionH relativeFrom="margin">
              <wp:align>right</wp:align>
            </wp:positionH>
            <wp:positionV relativeFrom="paragraph">
              <wp:posOffset>227254</wp:posOffset>
            </wp:positionV>
            <wp:extent cx="5943600" cy="30187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14:sizeRelH relativeFrom="page">
              <wp14:pctWidth>0</wp14:pctWidth>
            </wp14:sizeRelH>
            <wp14:sizeRelV relativeFrom="page">
              <wp14:pctHeight>0</wp14:pctHeight>
            </wp14:sizeRelV>
          </wp:anchor>
        </w:drawing>
      </w:r>
    </w:p>
    <w:p w14:paraId="6553E2E3" w14:textId="166467E9" w:rsidR="004420DB" w:rsidRDefault="004420DB">
      <w:pPr>
        <w:spacing w:after="160" w:line="259" w:lineRule="auto"/>
        <w:rPr>
          <w:sz w:val="22"/>
          <w:szCs w:val="22"/>
        </w:rPr>
      </w:pPr>
    </w:p>
    <w:p w14:paraId="5E34044A" w14:textId="4C66AE85" w:rsidR="00EB0F0B" w:rsidRDefault="00C6486A">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Looking at the cod</w:t>
      </w:r>
      <w:r w:rsidR="004420DB">
        <w:rPr>
          <w:rFonts w:ascii="Calibri Light" w:eastAsia="Calibri Light" w:hAnsi="Calibri Light" w:cs="Calibri Light"/>
          <w:sz w:val="22"/>
          <w:szCs w:val="22"/>
        </w:rPr>
        <w:t>e, we need to know what command</w:t>
      </w:r>
      <w:r w:rsidR="007C3E93">
        <w:rPr>
          <w:rFonts w:ascii="Calibri Light" w:eastAsia="Calibri Light" w:hAnsi="Calibri Light" w:cs="Calibri Light"/>
          <w:sz w:val="22"/>
          <w:szCs w:val="22"/>
        </w:rPr>
        <w:t xml:space="preserve"> </w:t>
      </w:r>
      <w:r w:rsidR="004420DB">
        <w:rPr>
          <w:rFonts w:ascii="Calibri Light" w:eastAsia="Calibri Light" w:hAnsi="Calibri Light" w:cs="Calibri Light"/>
          <w:sz w:val="22"/>
          <w:szCs w:val="22"/>
        </w:rPr>
        <w:t>line is being executed in order to figure out</w:t>
      </w:r>
      <w:r w:rsidR="007C3E93">
        <w:rPr>
          <w:rFonts w:ascii="Calibri Light" w:eastAsia="Calibri Light" w:hAnsi="Calibri Light" w:cs="Calibri Light"/>
          <w:sz w:val="22"/>
          <w:szCs w:val="22"/>
        </w:rPr>
        <w:t xml:space="preserve"> what the</w:t>
      </w:r>
      <w:r w:rsidR="0097599E">
        <w:rPr>
          <w:rFonts w:ascii="Calibri Light" w:eastAsia="Calibri Light" w:hAnsi="Calibri Light" w:cs="Calibri Light"/>
          <w:sz w:val="22"/>
          <w:szCs w:val="22"/>
        </w:rPr>
        <w:t xml:space="preserve"> </w:t>
      </w:r>
      <w:r w:rsidR="002A22C4">
        <w:rPr>
          <w:rFonts w:ascii="Calibri Light" w:eastAsia="Calibri Light" w:hAnsi="Calibri Light" w:cs="Calibri Light"/>
          <w:sz w:val="22"/>
          <w:szCs w:val="22"/>
        </w:rPr>
        <w:t>macro</w:t>
      </w:r>
      <w:r w:rsidR="001B5E14">
        <w:rPr>
          <w:rFonts w:ascii="Calibri Light" w:eastAsia="Calibri Light" w:hAnsi="Calibri Light" w:cs="Calibri Light"/>
          <w:sz w:val="22"/>
          <w:szCs w:val="22"/>
        </w:rPr>
        <w:t xml:space="preserve"> does</w:t>
      </w:r>
      <w:r w:rsidR="007C3E93">
        <w:rPr>
          <w:rFonts w:ascii="Calibri Light" w:eastAsia="Calibri Light" w:hAnsi="Calibri Light" w:cs="Calibri Light"/>
          <w:sz w:val="22"/>
          <w:szCs w:val="22"/>
        </w:rPr>
        <w:t xml:space="preserve">. </w:t>
      </w:r>
      <w:r w:rsidR="006C1336">
        <w:rPr>
          <w:rFonts w:ascii="Calibri Light" w:eastAsia="Calibri Light" w:hAnsi="Calibri Light" w:cs="Calibri Light"/>
          <w:sz w:val="22"/>
          <w:szCs w:val="22"/>
        </w:rPr>
        <w:t>W</w:t>
      </w:r>
      <w:r w:rsidR="003C3B97">
        <w:rPr>
          <w:rFonts w:ascii="Calibri Light" w:eastAsia="Calibri Light" w:hAnsi="Calibri Light" w:cs="Calibri Light"/>
          <w:sz w:val="22"/>
          <w:szCs w:val="22"/>
        </w:rPr>
        <w:t>e can see</w:t>
      </w:r>
      <w:r w:rsidR="006C1336">
        <w:rPr>
          <w:rFonts w:ascii="Calibri Light" w:eastAsia="Calibri Light" w:hAnsi="Calibri Light" w:cs="Calibri Light"/>
          <w:sz w:val="22"/>
          <w:szCs w:val="22"/>
        </w:rPr>
        <w:t xml:space="preserve"> that the command line</w:t>
      </w:r>
      <w:r w:rsidR="003C3B97">
        <w:rPr>
          <w:rFonts w:ascii="Calibri Light" w:eastAsia="Calibri Light" w:hAnsi="Calibri Light" w:cs="Calibri Light"/>
          <w:sz w:val="22"/>
          <w:szCs w:val="22"/>
        </w:rPr>
        <w:t xml:space="preserve"> </w:t>
      </w:r>
      <w:r w:rsidR="00153BAC">
        <w:rPr>
          <w:rFonts w:ascii="Calibri Light" w:eastAsia="Calibri Light" w:hAnsi="Calibri Light" w:cs="Calibri Light"/>
          <w:sz w:val="22"/>
          <w:szCs w:val="22"/>
        </w:rPr>
        <w:t xml:space="preserve">is </w:t>
      </w:r>
      <w:r w:rsidR="004308D5">
        <w:rPr>
          <w:rFonts w:ascii="Calibri Light" w:eastAsia="Calibri Light" w:hAnsi="Calibri Light" w:cs="Calibri Light"/>
          <w:sz w:val="22"/>
          <w:szCs w:val="22"/>
        </w:rPr>
        <w:t xml:space="preserve">hidden </w:t>
      </w:r>
      <w:r w:rsidR="00007F2E">
        <w:rPr>
          <w:rFonts w:ascii="Calibri Light" w:eastAsia="Calibri Light" w:hAnsi="Calibri Light" w:cs="Calibri Light"/>
          <w:sz w:val="22"/>
          <w:szCs w:val="22"/>
        </w:rPr>
        <w:t>in the alternative text</w:t>
      </w:r>
      <w:r w:rsidR="009C4BA9">
        <w:rPr>
          <w:rFonts w:ascii="Calibri Light" w:eastAsia="Calibri Light" w:hAnsi="Calibri Light" w:cs="Calibri Light"/>
          <w:sz w:val="22"/>
          <w:szCs w:val="22"/>
        </w:rPr>
        <w:t xml:space="preserve"> of an image</w:t>
      </w:r>
      <w:r w:rsidR="00007F2E">
        <w:rPr>
          <w:rFonts w:ascii="Calibri Light" w:eastAsia="Calibri Light" w:hAnsi="Calibri Light" w:cs="Calibri Light"/>
          <w:sz w:val="22"/>
          <w:szCs w:val="22"/>
        </w:rPr>
        <w:t>, which is the text that i</w:t>
      </w:r>
      <w:r w:rsidR="0022545C">
        <w:rPr>
          <w:rFonts w:ascii="Calibri Light" w:eastAsia="Calibri Light" w:hAnsi="Calibri Light" w:cs="Calibri Light"/>
          <w:sz w:val="22"/>
          <w:szCs w:val="22"/>
        </w:rPr>
        <w:t>s displayed instead of an image</w:t>
      </w:r>
      <w:r w:rsidR="00007F2E">
        <w:rPr>
          <w:rFonts w:ascii="Calibri Light" w:eastAsia="Calibri Light" w:hAnsi="Calibri Light" w:cs="Calibri Light"/>
          <w:sz w:val="22"/>
          <w:szCs w:val="22"/>
        </w:rPr>
        <w:t xml:space="preserve"> if the image can’t load. We should be able to </w:t>
      </w:r>
      <w:r w:rsidR="00B86070">
        <w:rPr>
          <w:rFonts w:ascii="Calibri Light" w:eastAsia="Calibri Light" w:hAnsi="Calibri Light" w:cs="Calibri Light"/>
          <w:sz w:val="22"/>
          <w:szCs w:val="22"/>
        </w:rPr>
        <w:t>view</w:t>
      </w:r>
      <w:r w:rsidR="00007F2E">
        <w:rPr>
          <w:rFonts w:ascii="Calibri Light" w:eastAsia="Calibri Light" w:hAnsi="Calibri Light" w:cs="Calibri Light"/>
          <w:sz w:val="22"/>
          <w:szCs w:val="22"/>
        </w:rPr>
        <w:t xml:space="preserve"> this either </w:t>
      </w:r>
      <w:r w:rsidR="007A4B04">
        <w:rPr>
          <w:rFonts w:ascii="Calibri Light" w:eastAsia="Calibri Light" w:hAnsi="Calibri Light" w:cs="Calibri Light"/>
          <w:sz w:val="22"/>
          <w:szCs w:val="22"/>
        </w:rPr>
        <w:t xml:space="preserve">by </w:t>
      </w:r>
      <w:r w:rsidR="00B86070">
        <w:rPr>
          <w:rFonts w:ascii="Calibri Light" w:eastAsia="Calibri Light" w:hAnsi="Calibri Light" w:cs="Calibri Light"/>
          <w:sz w:val="22"/>
          <w:szCs w:val="22"/>
        </w:rPr>
        <w:t>opening</w:t>
      </w:r>
      <w:r w:rsidR="00007F2E">
        <w:rPr>
          <w:rFonts w:ascii="Calibri Light" w:eastAsia="Calibri Light" w:hAnsi="Calibri Light" w:cs="Calibri Light"/>
          <w:sz w:val="22"/>
          <w:szCs w:val="22"/>
        </w:rPr>
        <w:t xml:space="preserve"> the alt-text of the image or by printing it out when the macro </w:t>
      </w:r>
      <w:r w:rsidR="0045565C">
        <w:rPr>
          <w:rFonts w:ascii="Calibri Light" w:eastAsia="Calibri Light" w:hAnsi="Calibri Light" w:cs="Calibri Light"/>
          <w:sz w:val="22"/>
          <w:szCs w:val="22"/>
        </w:rPr>
        <w:t>runs</w:t>
      </w:r>
      <w:r w:rsidR="00EB0F0B">
        <w:rPr>
          <w:rFonts w:ascii="Calibri Light" w:eastAsia="Calibri Light" w:hAnsi="Calibri Light" w:cs="Calibri Light"/>
          <w:sz w:val="22"/>
          <w:szCs w:val="22"/>
        </w:rPr>
        <w:t xml:space="preserve"> which is what I will be doing</w:t>
      </w:r>
      <w:r w:rsidR="00007F2E">
        <w:rPr>
          <w:rFonts w:ascii="Calibri Light" w:eastAsia="Calibri Light" w:hAnsi="Calibri Light" w:cs="Calibri Light"/>
          <w:sz w:val="22"/>
          <w:szCs w:val="22"/>
        </w:rPr>
        <w:t>.</w:t>
      </w:r>
      <w:r w:rsidR="00EB0F0B">
        <w:rPr>
          <w:rFonts w:ascii="Calibri Light" w:eastAsia="Calibri Light" w:hAnsi="Calibri Light" w:cs="Calibri Light"/>
          <w:sz w:val="22"/>
          <w:szCs w:val="22"/>
        </w:rPr>
        <w:t xml:space="preserve"> </w:t>
      </w:r>
    </w:p>
    <w:p w14:paraId="0C958552"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lastRenderedPageBreak/>
        <w:t>[AutoOpen: https://support.microsoft.com/en-gb/help/286310/description-of-behaviors-of-autoexec-and-autoopen-macros-in-word</w:t>
      </w:r>
    </w:p>
    <w:p w14:paraId="5F28469F"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t>Win32_process: https://docs.microsoft.com/en-us/windows/win32/cimwin32prov/create-method-in-class-win32-process]</w:t>
      </w:r>
    </w:p>
    <w:p w14:paraId="272A2591" w14:textId="362FA79E" w:rsidR="00412B47" w:rsidRPr="00412B47" w:rsidRDefault="00695A8C" w:rsidP="00412B47">
      <w:pPr>
        <w:pStyle w:val="Heading2"/>
        <w:keepLines/>
        <w:spacing w:before="40" w:after="0" w:line="259" w:lineRule="auto"/>
        <w:rPr>
          <w:sz w:val="26"/>
          <w:szCs w:val="26"/>
        </w:rPr>
      </w:pPr>
      <w:r>
        <w:rPr>
          <w:noProof/>
        </w:rPr>
        <w:drawing>
          <wp:anchor distT="0" distB="0" distL="114300" distR="114300" simplePos="0" relativeHeight="251685888" behindDoc="0" locked="0" layoutInCell="1" allowOverlap="1" wp14:anchorId="539F860D" wp14:editId="5FEC1081">
            <wp:simplePos x="0" y="0"/>
            <wp:positionH relativeFrom="margin">
              <wp:posOffset>-66675</wp:posOffset>
            </wp:positionH>
            <wp:positionV relativeFrom="paragraph">
              <wp:posOffset>308610</wp:posOffset>
            </wp:positionV>
            <wp:extent cx="5694680" cy="228600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22078"/>
                    <a:stretch/>
                  </pic:blipFill>
                  <pic:spPr bwMode="auto">
                    <a:xfrm>
                      <a:off x="0" y="0"/>
                      <a:ext cx="569468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AFA">
        <w:rPr>
          <w:rFonts w:ascii="Calibri Light" w:eastAsia="Calibri Light" w:hAnsi="Calibri Light" w:cs="Calibri Light"/>
          <w:b w:val="0"/>
          <w:bCs w:val="0"/>
          <w:iCs w:val="0"/>
          <w:color w:val="2F5496"/>
          <w:sz w:val="26"/>
          <w:szCs w:val="26"/>
        </w:rPr>
        <w:t>2</w:t>
      </w:r>
      <w:r w:rsidR="00007F2E">
        <w:rPr>
          <w:rFonts w:ascii="Calibri Light" w:eastAsia="Calibri Light" w:hAnsi="Calibri Light" w:cs="Calibri Light"/>
          <w:b w:val="0"/>
          <w:bCs w:val="0"/>
          <w:iCs w:val="0"/>
          <w:color w:val="2F5496"/>
          <w:sz w:val="26"/>
          <w:szCs w:val="26"/>
        </w:rPr>
        <w:t>.2 PowerShell</w:t>
      </w:r>
    </w:p>
    <w:p w14:paraId="16F0036B" w14:textId="7199D93B" w:rsidR="00412B47" w:rsidRDefault="00412B47">
      <w:pPr>
        <w:spacing w:after="160" w:line="259" w:lineRule="auto"/>
        <w:rPr>
          <w:rFonts w:ascii="Calibri Light" w:eastAsia="Calibri Light" w:hAnsi="Calibri Light" w:cs="Calibri Light"/>
          <w:sz w:val="22"/>
          <w:szCs w:val="22"/>
        </w:rPr>
      </w:pPr>
    </w:p>
    <w:p w14:paraId="640E3F9D" w14:textId="1936B177" w:rsidR="00695A8C" w:rsidRDefault="00107E47">
      <w:pPr>
        <w:spacing w:after="160" w:line="259" w:lineRule="auto"/>
        <w:rPr>
          <w:sz w:val="22"/>
          <w:szCs w:val="22"/>
        </w:rPr>
      </w:pPr>
      <w:r>
        <w:rPr>
          <w:noProof/>
        </w:rPr>
        <w:drawing>
          <wp:anchor distT="0" distB="0" distL="114300" distR="114300" simplePos="0" relativeHeight="251687936" behindDoc="0" locked="0" layoutInCell="1" allowOverlap="1" wp14:anchorId="09AB1B7B" wp14:editId="7A1B8AF0">
            <wp:simplePos x="0" y="0"/>
            <wp:positionH relativeFrom="margin">
              <wp:posOffset>370840</wp:posOffset>
            </wp:positionH>
            <wp:positionV relativeFrom="paragraph">
              <wp:posOffset>866775</wp:posOffset>
            </wp:positionV>
            <wp:extent cx="4967605" cy="3350260"/>
            <wp:effectExtent l="0" t="0" r="4445"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9398"/>
                    <a:stretch/>
                  </pic:blipFill>
                  <pic:spPr bwMode="auto">
                    <a:xfrm>
                      <a:off x="0" y="0"/>
                      <a:ext cx="4967605" cy="335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572">
        <w:rPr>
          <w:rFonts w:ascii="Calibri Light" w:eastAsia="Calibri Light" w:hAnsi="Calibri Light" w:cs="Calibri Light"/>
          <w:sz w:val="22"/>
          <w:szCs w:val="22"/>
        </w:rPr>
        <w:t xml:space="preserve">Great, our command seemed to </w:t>
      </w:r>
      <w:proofErr w:type="gramStart"/>
      <w:r w:rsidR="008B6572">
        <w:rPr>
          <w:rFonts w:ascii="Calibri Light" w:eastAsia="Calibri Light" w:hAnsi="Calibri Light" w:cs="Calibri Light"/>
          <w:sz w:val="22"/>
          <w:szCs w:val="22"/>
        </w:rPr>
        <w:t>work</w:t>
      </w:r>
      <w:proofErr w:type="gramEnd"/>
      <w:r w:rsidR="008B6572">
        <w:rPr>
          <w:rFonts w:ascii="Calibri Light" w:eastAsia="Calibri Light" w:hAnsi="Calibri Light" w:cs="Calibri Light"/>
          <w:sz w:val="22"/>
          <w:szCs w:val="22"/>
        </w:rPr>
        <w:t xml:space="preserve"> and</w:t>
      </w:r>
      <w:r w:rsidR="00412B47">
        <w:rPr>
          <w:rFonts w:ascii="Calibri Light" w:eastAsia="Calibri Light" w:hAnsi="Calibri Light" w:cs="Calibri Light"/>
          <w:sz w:val="22"/>
          <w:szCs w:val="22"/>
        </w:rPr>
        <w:t xml:space="preserve"> we have su</w:t>
      </w:r>
      <w:r w:rsidR="00887FBB">
        <w:rPr>
          <w:rFonts w:ascii="Calibri Light" w:eastAsia="Calibri Light" w:hAnsi="Calibri Light" w:cs="Calibri Light"/>
          <w:sz w:val="22"/>
          <w:szCs w:val="22"/>
        </w:rPr>
        <w:t>c</w:t>
      </w:r>
      <w:r w:rsidR="00412B47">
        <w:rPr>
          <w:rFonts w:ascii="Calibri Light" w:eastAsia="Calibri Light" w:hAnsi="Calibri Light" w:cs="Calibri Light"/>
          <w:sz w:val="22"/>
          <w:szCs w:val="22"/>
        </w:rPr>
        <w:t>cessfully printed out the command</w:t>
      </w:r>
      <w:r w:rsidR="00FF7E4F">
        <w:rPr>
          <w:rFonts w:ascii="Calibri Light" w:eastAsia="Calibri Light" w:hAnsi="Calibri Light" w:cs="Calibri Light"/>
          <w:sz w:val="22"/>
          <w:szCs w:val="22"/>
        </w:rPr>
        <w:t xml:space="preserve"> </w:t>
      </w:r>
      <w:r w:rsidR="00AF3F6D">
        <w:rPr>
          <w:rFonts w:ascii="Calibri Light" w:eastAsia="Calibri Light" w:hAnsi="Calibri Light" w:cs="Calibri Light"/>
          <w:sz w:val="22"/>
          <w:szCs w:val="22"/>
        </w:rPr>
        <w:t>line (</w:t>
      </w:r>
      <w:r w:rsidR="007D23D5">
        <w:rPr>
          <w:rFonts w:ascii="Calibri Light" w:eastAsia="Calibri Light" w:hAnsi="Calibri Light" w:cs="Calibri Light"/>
          <w:sz w:val="22"/>
          <w:szCs w:val="22"/>
        </w:rPr>
        <w:t>shown i</w:t>
      </w:r>
      <w:r w:rsidR="00AC1667">
        <w:rPr>
          <w:rFonts w:ascii="Calibri Light" w:eastAsia="Calibri Light" w:hAnsi="Calibri Light" w:cs="Calibri Light"/>
          <w:sz w:val="22"/>
          <w:szCs w:val="22"/>
        </w:rPr>
        <w:t>n the debug window</w:t>
      </w:r>
      <w:r w:rsidR="00AF3F6D">
        <w:rPr>
          <w:rFonts w:ascii="Calibri Light" w:eastAsia="Calibri Light" w:hAnsi="Calibri Light" w:cs="Calibri Light"/>
          <w:sz w:val="22"/>
          <w:szCs w:val="22"/>
        </w:rPr>
        <w:t>)</w:t>
      </w:r>
      <w:r w:rsidR="00412B47">
        <w:rPr>
          <w:rFonts w:ascii="Calibri Light" w:eastAsia="Calibri Light" w:hAnsi="Calibri Light" w:cs="Calibri Light"/>
          <w:sz w:val="22"/>
          <w:szCs w:val="22"/>
        </w:rPr>
        <w:t>.</w:t>
      </w:r>
      <w:r w:rsidR="00494755">
        <w:rPr>
          <w:rFonts w:ascii="Calibri Light" w:eastAsia="Calibri Light" w:hAnsi="Calibri Light" w:cs="Calibri Light"/>
          <w:sz w:val="22"/>
          <w:szCs w:val="22"/>
        </w:rPr>
        <w:t xml:space="preserve"> </w:t>
      </w:r>
      <w:r w:rsidR="00412B47">
        <w:rPr>
          <w:rFonts w:ascii="Calibri Light" w:eastAsia="Calibri Light" w:hAnsi="Calibri Light" w:cs="Calibri Light"/>
          <w:sz w:val="22"/>
          <w:szCs w:val="22"/>
        </w:rPr>
        <w:t>Reading the command</w:t>
      </w:r>
      <w:r w:rsidR="007062B2">
        <w:rPr>
          <w:rFonts w:ascii="Calibri Light" w:eastAsia="Calibri Light" w:hAnsi="Calibri Light" w:cs="Calibri Light"/>
          <w:sz w:val="22"/>
          <w:szCs w:val="22"/>
        </w:rPr>
        <w:t xml:space="preserve"> line</w:t>
      </w:r>
      <w:r w:rsidR="00412B47">
        <w:rPr>
          <w:rFonts w:ascii="Calibri Light" w:eastAsia="Calibri Light" w:hAnsi="Calibri Light" w:cs="Calibri Light"/>
          <w:sz w:val="22"/>
          <w:szCs w:val="22"/>
        </w:rPr>
        <w:t>,</w:t>
      </w:r>
      <w:r w:rsidR="00494755">
        <w:rPr>
          <w:rFonts w:ascii="Calibri Light" w:eastAsia="Calibri Light" w:hAnsi="Calibri Light" w:cs="Calibri Light"/>
          <w:sz w:val="22"/>
          <w:szCs w:val="22"/>
        </w:rPr>
        <w:t xml:space="preserve"> it seems to execute </w:t>
      </w:r>
      <w:r w:rsidR="00CD4578">
        <w:rPr>
          <w:rFonts w:ascii="Calibri Light" w:eastAsia="Calibri Light" w:hAnsi="Calibri Light" w:cs="Calibri Light"/>
          <w:sz w:val="22"/>
          <w:szCs w:val="22"/>
        </w:rPr>
        <w:t xml:space="preserve">a </w:t>
      </w:r>
      <w:r w:rsidR="00494755">
        <w:rPr>
          <w:rFonts w:ascii="Calibri Light" w:eastAsia="Calibri Light" w:hAnsi="Calibri Light" w:cs="Calibri Light"/>
          <w:sz w:val="22"/>
          <w:szCs w:val="22"/>
        </w:rPr>
        <w:t>P</w:t>
      </w:r>
      <w:r w:rsidR="00007F2E">
        <w:rPr>
          <w:rFonts w:ascii="Calibri Light" w:eastAsia="Calibri Light" w:hAnsi="Calibri Light" w:cs="Calibri Light"/>
          <w:sz w:val="22"/>
          <w:szCs w:val="22"/>
        </w:rPr>
        <w:t>owerShell</w:t>
      </w:r>
      <w:r w:rsidR="00CD4578">
        <w:rPr>
          <w:rFonts w:ascii="Calibri Light" w:eastAsia="Calibri Light" w:hAnsi="Calibri Light" w:cs="Calibri Light"/>
          <w:sz w:val="22"/>
          <w:szCs w:val="22"/>
        </w:rPr>
        <w:t xml:space="preserve"> command</w:t>
      </w:r>
      <w:r w:rsidR="00007F2E">
        <w:rPr>
          <w:rFonts w:ascii="Calibri Light" w:eastAsia="Calibri Light" w:hAnsi="Calibri Light" w:cs="Calibri Light"/>
          <w:sz w:val="22"/>
          <w:szCs w:val="22"/>
        </w:rPr>
        <w:t xml:space="preserve"> which </w:t>
      </w:r>
      <w:r w:rsidR="007062B2">
        <w:rPr>
          <w:rFonts w:ascii="Calibri Light" w:eastAsia="Calibri Light" w:hAnsi="Calibri Light" w:cs="Calibri Light"/>
          <w:sz w:val="22"/>
          <w:szCs w:val="22"/>
        </w:rPr>
        <w:t>is</w:t>
      </w:r>
      <w:r w:rsidR="002603F5">
        <w:rPr>
          <w:rFonts w:ascii="Calibri Light" w:eastAsia="Calibri Light" w:hAnsi="Calibri Light" w:cs="Calibri Light"/>
          <w:sz w:val="22"/>
          <w:szCs w:val="22"/>
        </w:rPr>
        <w:t xml:space="preserve"> </w:t>
      </w:r>
      <w:r w:rsidR="00153BAC">
        <w:rPr>
          <w:rFonts w:ascii="Calibri Light" w:eastAsia="Calibri Light" w:hAnsi="Calibri Light" w:cs="Calibri Light"/>
          <w:sz w:val="22"/>
          <w:szCs w:val="22"/>
        </w:rPr>
        <w:t>Base64 encoded</w:t>
      </w:r>
      <w:r w:rsidR="00007F2E">
        <w:rPr>
          <w:rFonts w:ascii="Calibri Light" w:eastAsia="Calibri Light" w:hAnsi="Calibri Light" w:cs="Calibri Light"/>
          <w:sz w:val="22"/>
          <w:szCs w:val="22"/>
        </w:rPr>
        <w:t xml:space="preserve">. I won’t go into </w:t>
      </w:r>
      <w:r w:rsidR="002603F5">
        <w:rPr>
          <w:rFonts w:ascii="Calibri Light" w:eastAsia="Calibri Light" w:hAnsi="Calibri Light" w:cs="Calibri Light"/>
          <w:sz w:val="22"/>
          <w:szCs w:val="22"/>
        </w:rPr>
        <w:t>detail about B</w:t>
      </w:r>
      <w:r w:rsidR="00007F2E">
        <w:rPr>
          <w:rFonts w:ascii="Calibri Light" w:eastAsia="Calibri Light" w:hAnsi="Calibri Light" w:cs="Calibri Light"/>
          <w:sz w:val="22"/>
          <w:szCs w:val="22"/>
        </w:rPr>
        <w:t>ase64, but it is a simple encoding algorithm that can be easily decoded. Decoding this command and formatting it nicely we get the following.</w:t>
      </w:r>
    </w:p>
    <w:p w14:paraId="2E23C094" w14:textId="3C3D44ED" w:rsidR="001D6C5F" w:rsidRDefault="00DA1AE3">
      <w:pPr>
        <w:spacing w:after="160" w:line="259" w:lineRule="auto"/>
        <w:rPr>
          <w:sz w:val="22"/>
          <w:szCs w:val="22"/>
        </w:rPr>
      </w:pPr>
      <w:r>
        <w:rPr>
          <w:rFonts w:ascii="Calibri Light" w:eastAsia="Calibri Light" w:hAnsi="Calibri Light" w:cs="Calibri Light"/>
          <w:sz w:val="22"/>
          <w:szCs w:val="22"/>
        </w:rPr>
        <w:lastRenderedPageBreak/>
        <w:t>Just looking at the code</w:t>
      </w:r>
      <w:r w:rsidR="00107E47">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we can see that </w:t>
      </w:r>
      <w:r w:rsidR="00107E47">
        <w:rPr>
          <w:rFonts w:ascii="Calibri Light" w:eastAsia="Calibri Light" w:hAnsi="Calibri Light" w:cs="Calibri Light"/>
          <w:sz w:val="22"/>
          <w:szCs w:val="22"/>
        </w:rPr>
        <w:t>it is</w:t>
      </w:r>
      <w:r w:rsidR="00007F2E">
        <w:rPr>
          <w:rFonts w:ascii="Calibri Light" w:eastAsia="Calibri Light" w:hAnsi="Calibri Light" w:cs="Calibri Light"/>
          <w:sz w:val="22"/>
          <w:szCs w:val="22"/>
        </w:rPr>
        <w:t xml:space="preserve"> trying to download data from</w:t>
      </w:r>
      <w:r w:rsidR="00107E47">
        <w:rPr>
          <w:rFonts w:ascii="Calibri Light" w:eastAsia="Calibri Light" w:hAnsi="Calibri Light" w:cs="Calibri Light"/>
          <w:sz w:val="22"/>
          <w:szCs w:val="22"/>
        </w:rPr>
        <w:t xml:space="preserve"> a</w:t>
      </w:r>
      <w:r w:rsidR="00007F2E">
        <w:rPr>
          <w:rFonts w:ascii="Calibri Light" w:eastAsia="Calibri Light" w:hAnsi="Calibri Light" w:cs="Calibri Light"/>
          <w:sz w:val="22"/>
          <w:szCs w:val="22"/>
        </w:rPr>
        <w:t xml:space="preserve"> </w:t>
      </w:r>
      <w:r>
        <w:rPr>
          <w:rFonts w:ascii="Calibri Light" w:eastAsia="Calibri Light" w:hAnsi="Calibri Light" w:cs="Calibri Light"/>
          <w:sz w:val="22"/>
          <w:szCs w:val="22"/>
        </w:rPr>
        <w:t xml:space="preserve">URL called </w:t>
      </w:r>
      <w:r w:rsidR="00007F2E">
        <w:rPr>
          <w:rFonts w:ascii="Calibri Light" w:eastAsia="Calibri Light" w:hAnsi="Calibri Light" w:cs="Calibri Light"/>
          <w:sz w:val="22"/>
          <w:szCs w:val="22"/>
        </w:rPr>
        <w:t xml:space="preserve">fnyah44.email and </w:t>
      </w:r>
      <w:r w:rsidR="00462BD3">
        <w:rPr>
          <w:rFonts w:ascii="Calibri Light" w:eastAsia="Calibri Light" w:hAnsi="Calibri Light" w:cs="Calibri Light"/>
          <w:sz w:val="22"/>
          <w:szCs w:val="22"/>
        </w:rPr>
        <w:t>is trying to store</w:t>
      </w:r>
      <w:r w:rsidR="00007F2E">
        <w:rPr>
          <w:rFonts w:ascii="Calibri Light" w:eastAsia="Calibri Light" w:hAnsi="Calibri Light" w:cs="Calibri Light"/>
          <w:sz w:val="22"/>
          <w:szCs w:val="22"/>
        </w:rPr>
        <w:t xml:space="preserve"> the </w:t>
      </w:r>
      <w:r>
        <w:rPr>
          <w:rFonts w:ascii="Calibri Light" w:eastAsia="Calibri Light" w:hAnsi="Calibri Light" w:cs="Calibri Light"/>
          <w:sz w:val="22"/>
          <w:szCs w:val="22"/>
        </w:rPr>
        <w:t>data</w:t>
      </w:r>
      <w:r w:rsidR="00462BD3">
        <w:rPr>
          <w:rFonts w:ascii="Calibri Light" w:eastAsia="Calibri Light" w:hAnsi="Calibri Light" w:cs="Calibri Light"/>
          <w:sz w:val="22"/>
          <w:szCs w:val="22"/>
        </w:rPr>
        <w:t xml:space="preserve"> in </w:t>
      </w:r>
      <w:r w:rsidR="000C2824">
        <w:rPr>
          <w:rFonts w:ascii="Calibri Light" w:eastAsia="Calibri Light" w:hAnsi="Calibri Light" w:cs="Calibri Light"/>
          <w:sz w:val="22"/>
          <w:szCs w:val="22"/>
        </w:rPr>
        <w:t>C:\ProgramData\</w:t>
      </w:r>
      <w:r w:rsidR="00007F2E">
        <w:rPr>
          <w:rFonts w:ascii="Calibri Light" w:eastAsia="Calibri Light" w:hAnsi="Calibri Light" w:cs="Calibri Light"/>
          <w:sz w:val="22"/>
          <w:szCs w:val="22"/>
        </w:rPr>
        <w:t xml:space="preserve"> and </w:t>
      </w:r>
      <w:r w:rsidR="00462BD3">
        <w:rPr>
          <w:rFonts w:ascii="Calibri Light" w:eastAsia="Calibri Light" w:hAnsi="Calibri Light" w:cs="Calibri Light"/>
          <w:sz w:val="22"/>
          <w:szCs w:val="22"/>
        </w:rPr>
        <w:t>execute</w:t>
      </w:r>
      <w:r w:rsidR="00007F2E">
        <w:rPr>
          <w:rFonts w:ascii="Calibri Light" w:eastAsia="Calibri Light" w:hAnsi="Calibri Light" w:cs="Calibri Light"/>
          <w:sz w:val="22"/>
          <w:szCs w:val="22"/>
        </w:rPr>
        <w:t xml:space="preserve"> </w:t>
      </w:r>
      <w:r>
        <w:rPr>
          <w:rFonts w:ascii="Calibri Light" w:eastAsia="Calibri Light" w:hAnsi="Calibri Light" w:cs="Calibri Light"/>
          <w:sz w:val="22"/>
          <w:szCs w:val="22"/>
        </w:rPr>
        <w:t>it</w:t>
      </w:r>
      <w:r w:rsidR="00007F2E">
        <w:rPr>
          <w:rFonts w:ascii="Calibri Light" w:eastAsia="Calibri Light" w:hAnsi="Calibri Light" w:cs="Calibri Light"/>
          <w:sz w:val="22"/>
          <w:szCs w:val="22"/>
        </w:rPr>
        <w:t>.</w:t>
      </w:r>
      <w:r w:rsidR="001A58D1">
        <w:rPr>
          <w:rFonts w:ascii="Calibri Light" w:eastAsia="Calibri Light" w:hAnsi="Calibri Light" w:cs="Calibri Light"/>
          <w:sz w:val="22"/>
          <w:szCs w:val="22"/>
        </w:rPr>
        <w:t xml:space="preserve"> This confirms our suspicion that the word document was simply a dropper and the downloaded data </w:t>
      </w:r>
      <w:r w:rsidR="001C1619">
        <w:rPr>
          <w:rFonts w:ascii="Calibri Light" w:eastAsia="Calibri Light" w:hAnsi="Calibri Light" w:cs="Calibri Light"/>
          <w:sz w:val="22"/>
          <w:szCs w:val="22"/>
        </w:rPr>
        <w:t>is most likely our malware</w:t>
      </w:r>
      <w:r w:rsidR="001A58D1">
        <w:rPr>
          <w:rFonts w:ascii="Calibri Light" w:eastAsia="Calibri Light" w:hAnsi="Calibri Light" w:cs="Calibri Light"/>
          <w:sz w:val="22"/>
          <w:szCs w:val="22"/>
        </w:rPr>
        <w:t>.</w:t>
      </w:r>
      <w:r w:rsidR="00AC021D">
        <w:rPr>
          <w:rFonts w:ascii="Calibri Light" w:eastAsia="Calibri Light" w:hAnsi="Calibri Light" w:cs="Calibri Light"/>
          <w:sz w:val="22"/>
          <w:szCs w:val="22"/>
        </w:rPr>
        <w:t xml:space="preserve"> </w:t>
      </w:r>
      <w:r w:rsidR="001A58D1">
        <w:rPr>
          <w:rFonts w:ascii="Calibri Light" w:eastAsia="Calibri Light" w:hAnsi="Calibri Light" w:cs="Calibri Light"/>
          <w:sz w:val="22"/>
          <w:szCs w:val="22"/>
        </w:rPr>
        <w:t>I</w:t>
      </w:r>
      <w:r w:rsidR="00007F2E">
        <w:rPr>
          <w:rFonts w:ascii="Calibri Light" w:eastAsia="Calibri Light" w:hAnsi="Calibri Light" w:cs="Calibri Light"/>
          <w:sz w:val="22"/>
          <w:szCs w:val="22"/>
        </w:rPr>
        <w:t xml:space="preserve">f the malware domain was still up and running, I would have </w:t>
      </w:r>
      <w:r w:rsidR="005E6F73">
        <w:rPr>
          <w:rFonts w:ascii="Calibri Light" w:eastAsia="Calibri Light" w:hAnsi="Calibri Light" w:cs="Calibri Light"/>
          <w:sz w:val="22"/>
          <w:szCs w:val="22"/>
        </w:rPr>
        <w:t xml:space="preserve">grabbed the malware from the folder </w:t>
      </w:r>
      <w:r w:rsidR="00007F2E">
        <w:rPr>
          <w:rFonts w:ascii="Calibri Light" w:eastAsia="Calibri Light" w:hAnsi="Calibri Light" w:cs="Calibri Light"/>
          <w:sz w:val="22"/>
          <w:szCs w:val="22"/>
        </w:rPr>
        <w:t xml:space="preserve">and begun analyzing. However, by the time I had </w:t>
      </w:r>
      <w:r w:rsidR="001B765D">
        <w:rPr>
          <w:rFonts w:ascii="Calibri Light" w:eastAsia="Calibri Light" w:hAnsi="Calibri Light" w:cs="Calibri Light"/>
          <w:sz w:val="22"/>
          <w:szCs w:val="22"/>
        </w:rPr>
        <w:t>received the</w:t>
      </w:r>
      <w:r w:rsidR="00007F2E">
        <w:rPr>
          <w:rFonts w:ascii="Calibri Light" w:eastAsia="Calibri Light" w:hAnsi="Calibri Light" w:cs="Calibri Light"/>
          <w:sz w:val="22"/>
          <w:szCs w:val="22"/>
        </w:rPr>
        <w:t xml:space="preserve"> </w:t>
      </w:r>
      <w:r w:rsidR="001B765D">
        <w:rPr>
          <w:rFonts w:ascii="Calibri Light" w:eastAsia="Calibri Light" w:hAnsi="Calibri Light" w:cs="Calibri Light"/>
          <w:sz w:val="22"/>
          <w:szCs w:val="22"/>
        </w:rPr>
        <w:t xml:space="preserve">malware, the domain had </w:t>
      </w:r>
      <w:proofErr w:type="gramStart"/>
      <w:r w:rsidR="001B765D">
        <w:rPr>
          <w:rFonts w:ascii="Calibri Light" w:eastAsia="Calibri Light" w:hAnsi="Calibri Light" w:cs="Calibri Light"/>
          <w:sz w:val="22"/>
          <w:szCs w:val="22"/>
        </w:rPr>
        <w:t>expired</w:t>
      </w:r>
      <w:proofErr w:type="gramEnd"/>
      <w:r w:rsidR="00007F2E">
        <w:rPr>
          <w:rFonts w:ascii="Calibri Light" w:eastAsia="Calibri Light" w:hAnsi="Calibri Light" w:cs="Calibri Light"/>
          <w:sz w:val="22"/>
          <w:szCs w:val="22"/>
        </w:rPr>
        <w:t xml:space="preserve"> and I was forced to use other methods. </w:t>
      </w:r>
    </w:p>
    <w:p w14:paraId="2C9FB181" w14:textId="77777777" w:rsidR="001D6C5F" w:rsidRDefault="00007F2E">
      <w:pPr>
        <w:spacing w:after="160" w:line="259" w:lineRule="auto"/>
        <w:rPr>
          <w:sz w:val="22"/>
          <w:szCs w:val="22"/>
        </w:rPr>
      </w:pPr>
      <w:r>
        <w:rPr>
          <w:rFonts w:ascii="Calibri Light" w:eastAsia="Calibri Light" w:hAnsi="Calibri Light" w:cs="Calibri Light"/>
          <w:color w:val="ED7D31"/>
          <w:sz w:val="22"/>
          <w:szCs w:val="22"/>
        </w:rPr>
        <w:t>[/c:</w:t>
      </w:r>
      <w:r>
        <w:rPr>
          <w:rFonts w:ascii="Calibri Light" w:eastAsia="Calibri Light" w:hAnsi="Calibri Light" w:cs="Calibri Light"/>
          <w:sz w:val="22"/>
          <w:szCs w:val="22"/>
        </w:rPr>
        <w:t xml:space="preserve"> </w:t>
      </w:r>
      <w:r>
        <w:rPr>
          <w:rFonts w:ascii="Calibri Light" w:eastAsia="Calibri Light" w:hAnsi="Calibri Light" w:cs="Calibri Light"/>
          <w:color w:val="ED7D31"/>
          <w:sz w:val="22"/>
          <w:szCs w:val="22"/>
        </w:rPr>
        <w:t>https://stackoverflow.com/questions/515309/what-does-cmd-c-mean</w:t>
      </w:r>
    </w:p>
    <w:p w14:paraId="05695D23" w14:textId="77777777" w:rsidR="001D6C5F" w:rsidRDefault="00007F2E">
      <w:pPr>
        <w:spacing w:after="160" w:line="259" w:lineRule="auto"/>
        <w:rPr>
          <w:rFonts w:ascii="Calibri Light" w:eastAsia="Calibri Light" w:hAnsi="Calibri Light" w:cs="Calibri Light"/>
          <w:color w:val="ED7D31"/>
          <w:sz w:val="22"/>
          <w:szCs w:val="22"/>
        </w:rPr>
      </w:pPr>
      <w:r>
        <w:rPr>
          <w:rFonts w:ascii="Calibri Light" w:eastAsia="Calibri Light" w:hAnsi="Calibri Light" w:cs="Calibri Light"/>
          <w:color w:val="ED7D31"/>
          <w:sz w:val="22"/>
          <w:szCs w:val="22"/>
        </w:rPr>
        <w:t>Base64:</w:t>
      </w:r>
      <w:r>
        <w:rPr>
          <w:rFonts w:ascii="Calibri Light" w:eastAsia="Calibri Light" w:hAnsi="Calibri Light" w:cs="Calibri Light"/>
          <w:sz w:val="22"/>
          <w:szCs w:val="22"/>
        </w:rPr>
        <w:t xml:space="preserve"> </w:t>
      </w:r>
      <w:r w:rsidR="004E0ED1" w:rsidRPr="004E0ED1">
        <w:rPr>
          <w:rFonts w:ascii="Calibri Light" w:eastAsia="Calibri Light" w:hAnsi="Calibri Light" w:cs="Calibri Light"/>
          <w:color w:val="ED7D31"/>
          <w:sz w:val="22"/>
          <w:szCs w:val="22"/>
        </w:rPr>
        <w:t>https://en.wikipedia.org/wiki/Base64</w:t>
      </w:r>
    </w:p>
    <w:p w14:paraId="7D9D7362" w14:textId="05A69174" w:rsidR="008B6572" w:rsidRPr="00603BE9" w:rsidRDefault="004E0ED1">
      <w:pPr>
        <w:spacing w:after="160" w:line="259" w:lineRule="auto"/>
        <w:rPr>
          <w:sz w:val="22"/>
          <w:szCs w:val="22"/>
        </w:rPr>
      </w:pPr>
      <w:r>
        <w:rPr>
          <w:rFonts w:ascii="Calibri Light" w:eastAsia="Calibri Light" w:hAnsi="Calibri Light" w:cs="Calibri Light"/>
          <w:color w:val="ED7D31"/>
          <w:sz w:val="22"/>
          <w:szCs w:val="22"/>
        </w:rPr>
        <w:t xml:space="preserve">PowerShell: </w:t>
      </w:r>
      <w:r w:rsidRPr="004E0ED1">
        <w:rPr>
          <w:rFonts w:ascii="Calibri Light" w:eastAsia="Calibri Light" w:hAnsi="Calibri Light" w:cs="Calibri Light"/>
          <w:color w:val="ED7D31"/>
          <w:sz w:val="22"/>
          <w:szCs w:val="22"/>
        </w:rPr>
        <w:t>https://docs.microsoft.com/en-us/powershell/scripting/overview?view=powershell-6</w:t>
      </w:r>
      <w:r w:rsidR="00007F2E">
        <w:rPr>
          <w:rFonts w:ascii="Calibri Light" w:eastAsia="Calibri Light" w:hAnsi="Calibri Light" w:cs="Calibri Light"/>
          <w:color w:val="ED7D31"/>
          <w:sz w:val="22"/>
          <w:szCs w:val="22"/>
        </w:rPr>
        <w:t>]</w:t>
      </w:r>
    </w:p>
    <w:p w14:paraId="3C3908E5" w14:textId="6226BA5F" w:rsidR="001D6C5F" w:rsidRDefault="00DC2AFA" w:rsidP="00F96754">
      <w:pPr>
        <w:pStyle w:val="Heading2"/>
        <w:keepLines/>
        <w:spacing w:before="40" w:after="0" w:line="259" w:lineRule="auto"/>
        <w:rPr>
          <w:rFonts w:ascii="Calibri Light" w:eastAsia="Calibri Light" w:hAnsi="Calibri Light" w:cs="Calibri Light"/>
          <w:b w:val="0"/>
          <w:bCs w:val="0"/>
          <w:iCs w:val="0"/>
          <w:color w:val="2F5496"/>
          <w:sz w:val="26"/>
          <w:szCs w:val="26"/>
        </w:rPr>
      </w:pPr>
      <w:r>
        <w:rPr>
          <w:rFonts w:ascii="Calibri Light" w:eastAsia="Calibri Light" w:hAnsi="Calibri Light" w:cs="Calibri Light"/>
          <w:b w:val="0"/>
          <w:bCs w:val="0"/>
          <w:iCs w:val="0"/>
          <w:color w:val="2F5496"/>
          <w:sz w:val="26"/>
          <w:szCs w:val="26"/>
        </w:rPr>
        <w:t>2</w:t>
      </w:r>
      <w:r w:rsidR="00007F2E">
        <w:rPr>
          <w:rFonts w:ascii="Calibri Light" w:eastAsia="Calibri Light" w:hAnsi="Calibri Light" w:cs="Calibri Light"/>
          <w:b w:val="0"/>
          <w:bCs w:val="0"/>
          <w:iCs w:val="0"/>
          <w:color w:val="2F5496"/>
          <w:sz w:val="26"/>
          <w:szCs w:val="26"/>
        </w:rPr>
        <w:t xml:space="preserve">.3 VirusTotal </w:t>
      </w:r>
    </w:p>
    <w:p w14:paraId="02C8C74D" w14:textId="77777777" w:rsidR="00603BE9" w:rsidRPr="00603BE9" w:rsidRDefault="00603BE9" w:rsidP="00603BE9">
      <w:pPr>
        <w:rPr>
          <w:rFonts w:eastAsia="Calibri Light"/>
        </w:rPr>
      </w:pPr>
    </w:p>
    <w:p w14:paraId="7316FDAC" w14:textId="282B8A97" w:rsidR="002C486E" w:rsidRDefault="00F96754">
      <w:pPr>
        <w:spacing w:after="160" w:line="259" w:lineRule="auto"/>
        <w:rPr>
          <w:rFonts w:ascii="Calibri Light" w:eastAsia="Calibri Light" w:hAnsi="Calibri Light" w:cs="Calibri Light"/>
          <w:sz w:val="22"/>
          <w:szCs w:val="22"/>
        </w:rPr>
      </w:pPr>
      <w:r>
        <w:rPr>
          <w:noProof/>
          <w:sz w:val="22"/>
          <w:szCs w:val="22"/>
        </w:rPr>
        <w:drawing>
          <wp:anchor distT="0" distB="0" distL="114300" distR="114300" simplePos="0" relativeHeight="251683840" behindDoc="0" locked="0" layoutInCell="1" allowOverlap="1" wp14:anchorId="2311AAF1" wp14:editId="6FE21B76">
            <wp:simplePos x="0" y="0"/>
            <wp:positionH relativeFrom="margin">
              <wp:posOffset>986155</wp:posOffset>
            </wp:positionH>
            <wp:positionV relativeFrom="paragraph">
              <wp:posOffset>1463040</wp:posOffset>
            </wp:positionV>
            <wp:extent cx="4200525" cy="3798020"/>
            <wp:effectExtent l="0" t="0" r="0" b="0"/>
            <wp:wrapTopAndBottom/>
            <wp:docPr id="100012" name="Picture 1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7729" name=""/>
                    <pic:cNvPicPr>
                      <a:picLocks noChangeAspect="1"/>
                    </pic:cNvPicPr>
                  </pic:nvPicPr>
                  <pic:blipFill rotWithShape="1">
                    <a:blip r:embed="rId14">
                      <a:extLst>
                        <a:ext uri="{28A0092B-C50C-407E-A947-70E740481C1C}">
                          <a14:useLocalDpi xmlns:a14="http://schemas.microsoft.com/office/drawing/2010/main" val="0"/>
                        </a:ext>
                      </a:extLst>
                    </a:blip>
                    <a:srcRect b="1369"/>
                    <a:stretch/>
                  </pic:blipFill>
                  <pic:spPr bwMode="auto">
                    <a:xfrm>
                      <a:off x="0" y="0"/>
                      <a:ext cx="4200525" cy="379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F2E">
        <w:rPr>
          <w:rFonts w:ascii="Calibri Light" w:eastAsia="Calibri Light" w:hAnsi="Calibri Light" w:cs="Calibri Light"/>
          <w:sz w:val="22"/>
          <w:szCs w:val="22"/>
        </w:rPr>
        <w:t>One of the ways we can download malware</w:t>
      </w:r>
      <w:r w:rsidR="00555954">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besides </w:t>
      </w:r>
      <w:r w:rsidR="00E82F64">
        <w:rPr>
          <w:rFonts w:ascii="Calibri Light" w:eastAsia="Calibri Light" w:hAnsi="Calibri Light" w:cs="Calibri Light"/>
          <w:sz w:val="22"/>
          <w:szCs w:val="22"/>
        </w:rPr>
        <w:t>visiting a malicious site</w:t>
      </w:r>
      <w:r w:rsidR="00555954">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is to look for it on websites that analyze and store malware data</w:t>
      </w:r>
      <w:r w:rsidR="00062B18">
        <w:rPr>
          <w:rFonts w:ascii="Calibri Light" w:eastAsia="Calibri Light" w:hAnsi="Calibri Light" w:cs="Calibri Light"/>
          <w:sz w:val="22"/>
          <w:szCs w:val="22"/>
        </w:rPr>
        <w:t xml:space="preserve"> like VirusTotal</w:t>
      </w:r>
      <w:r w:rsidR="00007F2E">
        <w:rPr>
          <w:rFonts w:ascii="Calibri Light" w:eastAsia="Calibri Light" w:hAnsi="Calibri Light" w:cs="Calibri Light"/>
          <w:sz w:val="22"/>
          <w:szCs w:val="22"/>
        </w:rPr>
        <w:t xml:space="preserve">. </w:t>
      </w:r>
      <w:r w:rsidR="00603BE9">
        <w:rPr>
          <w:rFonts w:ascii="Calibri Light" w:eastAsia="Calibri Light" w:hAnsi="Calibri Light" w:cs="Calibri Light"/>
          <w:sz w:val="22"/>
          <w:szCs w:val="22"/>
        </w:rPr>
        <w:t>VirusTotal</w:t>
      </w:r>
      <w:r w:rsidR="006E7DBB">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is a </w:t>
      </w:r>
      <w:r w:rsidR="007555D6">
        <w:rPr>
          <w:rFonts w:ascii="Calibri Light" w:eastAsia="Calibri Light" w:hAnsi="Calibri Light" w:cs="Calibri Light"/>
          <w:sz w:val="22"/>
          <w:szCs w:val="22"/>
        </w:rPr>
        <w:t xml:space="preserve">well-known </w:t>
      </w:r>
      <w:r w:rsidR="00007F2E">
        <w:rPr>
          <w:rFonts w:ascii="Calibri Light" w:eastAsia="Calibri Light" w:hAnsi="Calibri Light" w:cs="Calibri Light"/>
          <w:sz w:val="22"/>
          <w:szCs w:val="22"/>
        </w:rPr>
        <w:t>website used to share</w:t>
      </w:r>
      <w:r w:rsidR="00E82F64" w:rsidRPr="00E82F64">
        <w:rPr>
          <w:rFonts w:ascii="Calibri Light" w:eastAsia="Calibri Light" w:hAnsi="Calibri Light" w:cs="Calibri Light"/>
          <w:sz w:val="22"/>
          <w:szCs w:val="22"/>
        </w:rPr>
        <w:t xml:space="preserve"> </w:t>
      </w:r>
      <w:r w:rsidR="00E82F64">
        <w:rPr>
          <w:rFonts w:ascii="Calibri Light" w:eastAsia="Calibri Light" w:hAnsi="Calibri Light" w:cs="Calibri Light"/>
          <w:sz w:val="22"/>
          <w:szCs w:val="22"/>
        </w:rPr>
        <w:t xml:space="preserve">malware </w:t>
      </w:r>
      <w:r w:rsidR="009048FE">
        <w:rPr>
          <w:rFonts w:ascii="Calibri Light" w:eastAsia="Calibri Light" w:hAnsi="Calibri Light" w:cs="Calibri Light"/>
          <w:sz w:val="22"/>
          <w:szCs w:val="22"/>
        </w:rPr>
        <w:t>research. Anyone</w:t>
      </w:r>
      <w:r w:rsidR="00007F2E">
        <w:rPr>
          <w:rFonts w:ascii="Calibri Light" w:eastAsia="Calibri Light" w:hAnsi="Calibri Light" w:cs="Calibri Light"/>
          <w:sz w:val="22"/>
          <w:szCs w:val="22"/>
        </w:rPr>
        <w:t xml:space="preserve"> can upload malicious </w:t>
      </w:r>
      <w:r w:rsidR="00062B18">
        <w:rPr>
          <w:rFonts w:ascii="Calibri Light" w:eastAsia="Calibri Light" w:hAnsi="Calibri Light" w:cs="Calibri Light"/>
          <w:sz w:val="22"/>
          <w:szCs w:val="22"/>
        </w:rPr>
        <w:t xml:space="preserve">files </w:t>
      </w:r>
      <w:r w:rsidR="00BE25B0">
        <w:rPr>
          <w:rFonts w:ascii="Calibri Light" w:eastAsia="Calibri Light" w:hAnsi="Calibri Light" w:cs="Calibri Light"/>
          <w:sz w:val="22"/>
          <w:szCs w:val="22"/>
        </w:rPr>
        <w:t>to their website</w:t>
      </w:r>
      <w:r w:rsidR="00007F2E">
        <w:rPr>
          <w:rFonts w:ascii="Calibri Light" w:eastAsia="Calibri Light" w:hAnsi="Calibri Light" w:cs="Calibri Light"/>
          <w:sz w:val="22"/>
          <w:szCs w:val="22"/>
        </w:rPr>
        <w:t xml:space="preserve"> and VirusTotal will </w:t>
      </w:r>
      <w:r w:rsidR="00C813C4">
        <w:rPr>
          <w:rFonts w:ascii="Calibri Light" w:eastAsia="Calibri Light" w:hAnsi="Calibri Light" w:cs="Calibri Light"/>
          <w:sz w:val="22"/>
          <w:szCs w:val="22"/>
        </w:rPr>
        <w:t>automatically analyze and create</w:t>
      </w:r>
      <w:r w:rsidR="00007F2E">
        <w:rPr>
          <w:rFonts w:ascii="Calibri Light" w:eastAsia="Calibri Light" w:hAnsi="Calibri Light" w:cs="Calibri Light"/>
          <w:sz w:val="22"/>
          <w:szCs w:val="22"/>
        </w:rPr>
        <w:t xml:space="preserve"> a page on </w:t>
      </w:r>
      <w:r w:rsidR="005A2BF8">
        <w:rPr>
          <w:rFonts w:ascii="Calibri Light" w:eastAsia="Calibri Light" w:hAnsi="Calibri Light" w:cs="Calibri Light"/>
          <w:sz w:val="22"/>
          <w:szCs w:val="22"/>
        </w:rPr>
        <w:t>its</w:t>
      </w:r>
      <w:r w:rsidR="00007F2E">
        <w:rPr>
          <w:rFonts w:ascii="Calibri Light" w:eastAsia="Calibri Light" w:hAnsi="Calibri Light" w:cs="Calibri Light"/>
          <w:sz w:val="22"/>
          <w:szCs w:val="22"/>
        </w:rPr>
        <w:t xml:space="preserve"> finding</w:t>
      </w:r>
      <w:r w:rsidR="002C66E6">
        <w:rPr>
          <w:rFonts w:ascii="Calibri Light" w:eastAsia="Calibri Light" w:hAnsi="Calibri Light" w:cs="Calibri Light"/>
          <w:sz w:val="22"/>
          <w:szCs w:val="22"/>
        </w:rPr>
        <w:t xml:space="preserve">s. Other users can see and visit this page where they </w:t>
      </w:r>
      <w:r w:rsidR="00312887">
        <w:rPr>
          <w:rFonts w:ascii="Calibri Light" w:eastAsia="Calibri Light" w:hAnsi="Calibri Light" w:cs="Calibri Light"/>
          <w:sz w:val="22"/>
          <w:szCs w:val="22"/>
        </w:rPr>
        <w:t>can start a discussion</w:t>
      </w:r>
      <w:r w:rsidR="00927A9A">
        <w:rPr>
          <w:rFonts w:ascii="Calibri Light" w:eastAsia="Calibri Light" w:hAnsi="Calibri Light" w:cs="Calibri Light"/>
          <w:sz w:val="22"/>
          <w:szCs w:val="22"/>
        </w:rPr>
        <w:t xml:space="preserve"> and share their own research</w:t>
      </w:r>
      <w:r w:rsidR="00007F2E">
        <w:rPr>
          <w:rFonts w:ascii="Calibri Light" w:eastAsia="Calibri Light" w:hAnsi="Calibri Light" w:cs="Calibri Light"/>
          <w:sz w:val="22"/>
          <w:szCs w:val="22"/>
        </w:rPr>
        <w:t xml:space="preserve">. It is </w:t>
      </w:r>
      <w:r w:rsidR="00C46873">
        <w:rPr>
          <w:rFonts w:ascii="Calibri Light" w:eastAsia="Calibri Light" w:hAnsi="Calibri Light" w:cs="Calibri Light"/>
          <w:sz w:val="22"/>
          <w:szCs w:val="22"/>
        </w:rPr>
        <w:t xml:space="preserve">a </w:t>
      </w:r>
      <w:r w:rsidR="00007F2E">
        <w:rPr>
          <w:rFonts w:ascii="Calibri Light" w:eastAsia="Calibri Light" w:hAnsi="Calibri Light" w:cs="Calibri Light"/>
          <w:sz w:val="22"/>
          <w:szCs w:val="22"/>
        </w:rPr>
        <w:t>useful</w:t>
      </w:r>
      <w:r w:rsidR="00C46873">
        <w:rPr>
          <w:rFonts w:ascii="Calibri Light" w:eastAsia="Calibri Light" w:hAnsi="Calibri Light" w:cs="Calibri Light"/>
          <w:sz w:val="22"/>
          <w:szCs w:val="22"/>
        </w:rPr>
        <w:t xml:space="preserve"> tool</w:t>
      </w:r>
      <w:r w:rsidR="00007F2E">
        <w:rPr>
          <w:rFonts w:ascii="Calibri Light" w:eastAsia="Calibri Light" w:hAnsi="Calibri Light" w:cs="Calibri Light"/>
          <w:sz w:val="22"/>
          <w:szCs w:val="22"/>
        </w:rPr>
        <w:t xml:space="preserve"> to see how common </w:t>
      </w:r>
      <w:r w:rsidR="00FB2479">
        <w:rPr>
          <w:rFonts w:ascii="Calibri Light" w:eastAsia="Calibri Light" w:hAnsi="Calibri Light" w:cs="Calibri Light"/>
          <w:sz w:val="22"/>
          <w:szCs w:val="22"/>
        </w:rPr>
        <w:t>the</w:t>
      </w:r>
      <w:r w:rsidR="00007F2E">
        <w:rPr>
          <w:rFonts w:ascii="Calibri Light" w:eastAsia="Calibri Light" w:hAnsi="Calibri Light" w:cs="Calibri Light"/>
          <w:sz w:val="22"/>
          <w:szCs w:val="22"/>
        </w:rPr>
        <w:t xml:space="preserve"> malware </w:t>
      </w:r>
      <w:proofErr w:type="gramStart"/>
      <w:r w:rsidR="00007F2E">
        <w:rPr>
          <w:rFonts w:ascii="Calibri Light" w:eastAsia="Calibri Light" w:hAnsi="Calibri Light" w:cs="Calibri Light"/>
          <w:sz w:val="22"/>
          <w:szCs w:val="22"/>
        </w:rPr>
        <w:t>is</w:t>
      </w:r>
      <w:proofErr w:type="gramEnd"/>
      <w:r w:rsidR="00007F2E">
        <w:rPr>
          <w:rFonts w:ascii="Calibri Light" w:eastAsia="Calibri Light" w:hAnsi="Calibri Light" w:cs="Calibri Light"/>
          <w:sz w:val="22"/>
          <w:szCs w:val="22"/>
        </w:rPr>
        <w:t xml:space="preserve"> and the analysis </w:t>
      </w:r>
      <w:r w:rsidR="00352326">
        <w:rPr>
          <w:rFonts w:ascii="Calibri Light" w:eastAsia="Calibri Light" w:hAnsi="Calibri Light" w:cs="Calibri Light"/>
          <w:sz w:val="22"/>
          <w:szCs w:val="22"/>
        </w:rPr>
        <w:t>can help</w:t>
      </w:r>
      <w:r w:rsidR="00D43EF3">
        <w:rPr>
          <w:rFonts w:ascii="Calibri Light" w:eastAsia="Calibri Light" w:hAnsi="Calibri Light" w:cs="Calibri Light"/>
          <w:sz w:val="22"/>
          <w:szCs w:val="22"/>
        </w:rPr>
        <w:t xml:space="preserve"> give a rough idea of what the malware</w:t>
      </w:r>
      <w:r w:rsidR="00007F2E">
        <w:rPr>
          <w:rFonts w:ascii="Calibri Light" w:eastAsia="Calibri Light" w:hAnsi="Calibri Light" w:cs="Calibri Light"/>
          <w:sz w:val="22"/>
          <w:szCs w:val="22"/>
        </w:rPr>
        <w:t xml:space="preserve"> does. For my purposes, I wanted to retrieve malware that was communicating with our domain fnyah44.email and download </w:t>
      </w:r>
      <w:r w:rsidR="00792E3E">
        <w:rPr>
          <w:rFonts w:ascii="Calibri Light" w:eastAsia="Calibri Light" w:hAnsi="Calibri Light" w:cs="Calibri Light"/>
          <w:sz w:val="22"/>
          <w:szCs w:val="22"/>
        </w:rPr>
        <w:t>it for analysis</w:t>
      </w:r>
      <w:r w:rsidR="00007F2E">
        <w:rPr>
          <w:rFonts w:ascii="Calibri Light" w:eastAsia="Calibri Light" w:hAnsi="Calibri Light" w:cs="Calibri Light"/>
          <w:sz w:val="22"/>
          <w:szCs w:val="22"/>
        </w:rPr>
        <w:t xml:space="preserve">. </w:t>
      </w:r>
    </w:p>
    <w:p w14:paraId="5145A7AA" w14:textId="77777777" w:rsidR="00F96754" w:rsidRDefault="00F96754" w:rsidP="00BB7020">
      <w:pPr>
        <w:spacing w:after="160" w:line="259" w:lineRule="auto"/>
        <w:jc w:val="center"/>
        <w:rPr>
          <w:rFonts w:ascii="Calibri Light" w:eastAsia="Calibri Light" w:hAnsi="Calibri Light" w:cs="Calibri Light"/>
          <w:sz w:val="22"/>
          <w:szCs w:val="22"/>
        </w:rPr>
      </w:pPr>
    </w:p>
    <w:p w14:paraId="07115873" w14:textId="4C96D3BC" w:rsidR="00BB7020" w:rsidDel="0020426A" w:rsidRDefault="00BB7020" w:rsidP="00BB7020">
      <w:pPr>
        <w:spacing w:after="160" w:line="259" w:lineRule="auto"/>
        <w:jc w:val="center"/>
        <w:rPr>
          <w:del w:id="0" w:author="Duncan Rowe" w:date="2019-08-19T09:51:00Z"/>
          <w:rFonts w:ascii="Calibri Light" w:eastAsia="Calibri Light" w:hAnsi="Calibri Light" w:cs="Calibri Light"/>
          <w:sz w:val="22"/>
          <w:szCs w:val="22"/>
        </w:rPr>
      </w:pPr>
      <w:r>
        <w:rPr>
          <w:rFonts w:ascii="Calibri Light" w:eastAsia="Calibri Light" w:hAnsi="Calibri Light" w:cs="Calibri Light"/>
          <w:sz w:val="22"/>
          <w:szCs w:val="22"/>
        </w:rPr>
        <w:lastRenderedPageBreak/>
        <w:t>(VirusTotal fnyah44.email page)</w:t>
      </w:r>
    </w:p>
    <w:p w14:paraId="52938364" w14:textId="12970581" w:rsidR="001D6C5F" w:rsidRPr="00A82065" w:rsidRDefault="002A5341">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Typing our </w:t>
      </w:r>
      <w:r w:rsidR="004464D2">
        <w:rPr>
          <w:rFonts w:ascii="Calibri Light" w:eastAsia="Calibri Light" w:hAnsi="Calibri Light" w:cs="Calibri Light"/>
          <w:sz w:val="22"/>
          <w:szCs w:val="22"/>
        </w:rPr>
        <w:t>URL</w:t>
      </w:r>
      <w:r>
        <w:rPr>
          <w:rFonts w:ascii="Calibri Light" w:eastAsia="Calibri Light" w:hAnsi="Calibri Light" w:cs="Calibri Light"/>
          <w:sz w:val="22"/>
          <w:szCs w:val="22"/>
        </w:rPr>
        <w:t xml:space="preserve"> into VirusTotal</w:t>
      </w:r>
      <w:r w:rsidR="00062B18">
        <w:rPr>
          <w:rFonts w:ascii="Calibri Light" w:eastAsia="Calibri Light" w:hAnsi="Calibri Light" w:cs="Calibri Light"/>
          <w:sz w:val="22"/>
          <w:szCs w:val="22"/>
        </w:rPr>
        <w:t>,</w:t>
      </w:r>
      <w:r>
        <w:rPr>
          <w:rFonts w:ascii="Calibri Light" w:eastAsia="Calibri Light" w:hAnsi="Calibri Light" w:cs="Calibri Light"/>
          <w:sz w:val="22"/>
          <w:szCs w:val="22"/>
        </w:rPr>
        <w:t xml:space="preserve"> we can see a page has already been created </w:t>
      </w:r>
      <w:r w:rsidR="00062B18">
        <w:rPr>
          <w:rFonts w:ascii="Calibri Light" w:eastAsia="Calibri Light" w:hAnsi="Calibri Light" w:cs="Calibri Light"/>
          <w:sz w:val="22"/>
          <w:szCs w:val="22"/>
        </w:rPr>
        <w:t>for</w:t>
      </w:r>
      <w:r>
        <w:rPr>
          <w:rFonts w:ascii="Calibri Light" w:eastAsia="Calibri Light" w:hAnsi="Calibri Light" w:cs="Calibri Light"/>
          <w:sz w:val="22"/>
          <w:szCs w:val="22"/>
        </w:rPr>
        <w:t xml:space="preserve"> our domain</w:t>
      </w:r>
      <w:r w:rsidR="00A3074D">
        <w:rPr>
          <w:rFonts w:ascii="Calibri Light" w:eastAsia="Calibri Light" w:hAnsi="Calibri Light" w:cs="Calibri Light"/>
          <w:sz w:val="22"/>
          <w:szCs w:val="22"/>
        </w:rPr>
        <w:t xml:space="preserve"> </w:t>
      </w:r>
      <w:r w:rsidR="004464D2">
        <w:rPr>
          <w:rFonts w:ascii="Calibri Light" w:eastAsia="Calibri Light" w:hAnsi="Calibri Light" w:cs="Calibri Light"/>
          <w:sz w:val="22"/>
          <w:szCs w:val="22"/>
        </w:rPr>
        <w:t>(shown above)</w:t>
      </w:r>
      <w:r>
        <w:rPr>
          <w:rFonts w:ascii="Calibri Light" w:eastAsia="Calibri Light" w:hAnsi="Calibri Light" w:cs="Calibri Light"/>
          <w:sz w:val="22"/>
          <w:szCs w:val="22"/>
        </w:rPr>
        <w:t xml:space="preserve">. </w:t>
      </w:r>
      <w:r w:rsidR="00D32D97">
        <w:rPr>
          <w:rFonts w:ascii="Calibri Light" w:eastAsia="Calibri Light" w:hAnsi="Calibri Light" w:cs="Calibri Light"/>
          <w:sz w:val="22"/>
          <w:szCs w:val="22"/>
        </w:rPr>
        <w:t>Viewing it, w</w:t>
      </w:r>
      <w:r w:rsidR="00007F2E">
        <w:rPr>
          <w:rFonts w:ascii="Calibri Light" w:eastAsia="Calibri Light" w:hAnsi="Calibri Light" w:cs="Calibri Light"/>
          <w:sz w:val="22"/>
          <w:szCs w:val="22"/>
        </w:rPr>
        <w:t xml:space="preserve">e can see </w:t>
      </w:r>
      <w:r w:rsidR="00BD6EE4">
        <w:rPr>
          <w:rFonts w:ascii="Calibri Light" w:eastAsia="Calibri Light" w:hAnsi="Calibri Light" w:cs="Calibri Light"/>
          <w:sz w:val="22"/>
          <w:szCs w:val="22"/>
        </w:rPr>
        <w:t>t</w:t>
      </w:r>
      <w:r w:rsidR="004C3DAE">
        <w:rPr>
          <w:rFonts w:ascii="Calibri Light" w:eastAsia="Calibri Light" w:hAnsi="Calibri Light" w:cs="Calibri Light"/>
          <w:sz w:val="22"/>
          <w:szCs w:val="22"/>
        </w:rPr>
        <w:t xml:space="preserve">hat </w:t>
      </w:r>
      <w:r w:rsidR="00A5273F">
        <w:rPr>
          <w:rFonts w:ascii="Calibri Light" w:eastAsia="Calibri Light" w:hAnsi="Calibri Light" w:cs="Calibri Light"/>
          <w:sz w:val="22"/>
          <w:szCs w:val="22"/>
        </w:rPr>
        <w:t>the URL format</w:t>
      </w:r>
      <w:r w:rsidR="004C3DAE">
        <w:rPr>
          <w:rFonts w:ascii="Calibri Light" w:eastAsia="Calibri Light" w:hAnsi="Calibri Light" w:cs="Calibri Light"/>
          <w:sz w:val="22"/>
          <w:szCs w:val="22"/>
        </w:rPr>
        <w:t xml:space="preserve"> fnyah</w:t>
      </w:r>
      <w:r w:rsidR="00007F2E">
        <w:rPr>
          <w:rFonts w:ascii="Calibri Light" w:eastAsia="Calibri Light" w:hAnsi="Calibri Light" w:cs="Calibri Light"/>
          <w:sz w:val="22"/>
          <w:szCs w:val="22"/>
        </w:rPr>
        <w:t>44</w:t>
      </w:r>
      <w:r w:rsidR="004C3DAE">
        <w:rPr>
          <w:rFonts w:ascii="Calibri Light" w:eastAsia="Calibri Light" w:hAnsi="Calibri Light" w:cs="Calibri Light"/>
          <w:sz w:val="22"/>
          <w:szCs w:val="22"/>
        </w:rPr>
        <w:t>.email</w:t>
      </w:r>
      <w:r w:rsidR="00BD6EE4">
        <w:rPr>
          <w:rFonts w:ascii="Calibri Light" w:eastAsia="Calibri Light" w:hAnsi="Calibri Light" w:cs="Calibri Light"/>
          <w:sz w:val="22"/>
          <w:szCs w:val="22"/>
        </w:rPr>
        <w:t xml:space="preserve">/loq91/10x.php matches other URL’s </w:t>
      </w:r>
      <w:r w:rsidR="002A4C62">
        <w:rPr>
          <w:rFonts w:ascii="Calibri Light" w:eastAsia="Calibri Light" w:hAnsi="Calibri Light" w:cs="Calibri Light"/>
          <w:sz w:val="22"/>
          <w:szCs w:val="22"/>
        </w:rPr>
        <w:t xml:space="preserve">and, more interestingly, </w:t>
      </w:r>
      <w:r w:rsidR="00E05337">
        <w:rPr>
          <w:rFonts w:ascii="Calibri Light" w:eastAsia="Calibri Light" w:hAnsi="Calibri Light" w:cs="Calibri Light"/>
          <w:sz w:val="22"/>
          <w:szCs w:val="22"/>
        </w:rPr>
        <w:t xml:space="preserve">we </w:t>
      </w:r>
      <w:r w:rsidR="00007F2E">
        <w:rPr>
          <w:rFonts w:ascii="Calibri Light" w:eastAsia="Calibri Light" w:hAnsi="Calibri Light" w:cs="Calibri Light"/>
          <w:sz w:val="22"/>
          <w:szCs w:val="22"/>
        </w:rPr>
        <w:t xml:space="preserve">can </w:t>
      </w:r>
      <w:r w:rsidR="00200CD6">
        <w:rPr>
          <w:rFonts w:ascii="Calibri Light" w:eastAsia="Calibri Light" w:hAnsi="Calibri Light" w:cs="Calibri Light"/>
          <w:sz w:val="22"/>
          <w:szCs w:val="22"/>
        </w:rPr>
        <w:t>view th</w:t>
      </w:r>
      <w:r w:rsidR="00220567">
        <w:rPr>
          <w:rFonts w:ascii="Calibri Light" w:eastAsia="Calibri Light" w:hAnsi="Calibri Light" w:cs="Calibri Light"/>
          <w:sz w:val="22"/>
          <w:szCs w:val="22"/>
        </w:rPr>
        <w:t>e files that w</w:t>
      </w:r>
      <w:r w:rsidR="00007F2E">
        <w:rPr>
          <w:rFonts w:ascii="Calibri Light" w:eastAsia="Calibri Light" w:hAnsi="Calibri Light" w:cs="Calibri Light"/>
          <w:sz w:val="22"/>
          <w:szCs w:val="22"/>
        </w:rPr>
        <w:t xml:space="preserve">ould have </w:t>
      </w:r>
      <w:r w:rsidR="00220567">
        <w:rPr>
          <w:rFonts w:ascii="Calibri Light" w:eastAsia="Calibri Light" w:hAnsi="Calibri Light" w:cs="Calibri Light"/>
          <w:sz w:val="22"/>
          <w:szCs w:val="22"/>
        </w:rPr>
        <w:t xml:space="preserve">been </w:t>
      </w:r>
      <w:r w:rsidR="00007F2E">
        <w:rPr>
          <w:rFonts w:ascii="Calibri Light" w:eastAsia="Calibri Light" w:hAnsi="Calibri Light" w:cs="Calibri Light"/>
          <w:sz w:val="22"/>
          <w:szCs w:val="22"/>
        </w:rPr>
        <w:t>downloaded if the malware domain was running.</w:t>
      </w:r>
      <w:r w:rsidR="001227C3">
        <w:rPr>
          <w:rFonts w:ascii="Calibri Light" w:eastAsia="Calibri Light" w:hAnsi="Calibri Light" w:cs="Calibri Light"/>
          <w:sz w:val="22"/>
          <w:szCs w:val="22"/>
        </w:rPr>
        <w:t xml:space="preserve"> </w:t>
      </w:r>
      <w:r w:rsidR="00EC0312">
        <w:rPr>
          <w:rFonts w:ascii="Calibri Light" w:eastAsia="Calibri Light" w:hAnsi="Calibri Light" w:cs="Calibri Light"/>
          <w:sz w:val="22"/>
          <w:szCs w:val="22"/>
        </w:rPr>
        <w:t>Unfortunately, i</w:t>
      </w:r>
      <w:r w:rsidR="00007F2E">
        <w:rPr>
          <w:rFonts w:ascii="Calibri Light" w:eastAsia="Calibri Light" w:hAnsi="Calibri Light" w:cs="Calibri Light"/>
          <w:sz w:val="22"/>
          <w:szCs w:val="22"/>
        </w:rPr>
        <w:t xml:space="preserve">n order to download malware from VirusTotal </w:t>
      </w:r>
      <w:r w:rsidR="000066E1">
        <w:rPr>
          <w:rFonts w:ascii="Calibri Light" w:eastAsia="Calibri Light" w:hAnsi="Calibri Light" w:cs="Calibri Light"/>
          <w:sz w:val="22"/>
          <w:szCs w:val="22"/>
        </w:rPr>
        <w:t>a</w:t>
      </w:r>
      <w:r w:rsidR="00007F2E">
        <w:rPr>
          <w:rFonts w:ascii="Calibri Light" w:eastAsia="Calibri Light" w:hAnsi="Calibri Light" w:cs="Calibri Light"/>
          <w:sz w:val="22"/>
          <w:szCs w:val="22"/>
        </w:rPr>
        <w:t xml:space="preserve"> vetted account </w:t>
      </w:r>
      <w:r w:rsidR="000066E1">
        <w:rPr>
          <w:rFonts w:ascii="Calibri Light" w:eastAsia="Calibri Light" w:hAnsi="Calibri Light" w:cs="Calibri Light"/>
          <w:sz w:val="22"/>
          <w:szCs w:val="22"/>
        </w:rPr>
        <w:t>is needed</w:t>
      </w:r>
      <w:r w:rsidR="001F4A85">
        <w:rPr>
          <w:rFonts w:ascii="Calibri Light" w:eastAsia="Calibri Light" w:hAnsi="Calibri Light" w:cs="Calibri Light"/>
          <w:sz w:val="22"/>
          <w:szCs w:val="22"/>
        </w:rPr>
        <w:t>,</w:t>
      </w:r>
      <w:r w:rsidR="000066E1">
        <w:rPr>
          <w:rFonts w:ascii="Calibri Light" w:eastAsia="Calibri Light" w:hAnsi="Calibri Light" w:cs="Calibri Light"/>
          <w:sz w:val="22"/>
          <w:szCs w:val="22"/>
        </w:rPr>
        <w:t xml:space="preserve"> </w:t>
      </w:r>
      <w:r w:rsidR="003041A4">
        <w:rPr>
          <w:rFonts w:ascii="Calibri Light" w:eastAsia="Calibri Light" w:hAnsi="Calibri Light" w:cs="Calibri Light"/>
          <w:sz w:val="22"/>
          <w:szCs w:val="22"/>
        </w:rPr>
        <w:t>but this wasn’t a problem as</w:t>
      </w:r>
      <w:r w:rsidR="00007F2E">
        <w:rPr>
          <w:rFonts w:ascii="Calibri Light" w:eastAsia="Calibri Light" w:hAnsi="Calibri Light" w:cs="Calibri Light"/>
          <w:sz w:val="22"/>
          <w:szCs w:val="22"/>
        </w:rPr>
        <w:t xml:space="preserve"> </w:t>
      </w:r>
      <w:r w:rsidR="00EC0312">
        <w:rPr>
          <w:rFonts w:ascii="Calibri Light" w:eastAsia="Calibri Light" w:hAnsi="Calibri Light" w:cs="Calibri Light"/>
          <w:sz w:val="22"/>
          <w:szCs w:val="22"/>
        </w:rPr>
        <w:t>Context</w:t>
      </w:r>
      <w:r w:rsidR="00007F2E">
        <w:rPr>
          <w:rFonts w:ascii="Calibri Light" w:eastAsia="Calibri Light" w:hAnsi="Calibri Light" w:cs="Calibri Light"/>
          <w:sz w:val="22"/>
          <w:szCs w:val="22"/>
        </w:rPr>
        <w:t xml:space="preserve"> </w:t>
      </w:r>
      <w:r w:rsidR="003041A4">
        <w:rPr>
          <w:rFonts w:ascii="Calibri Light" w:eastAsia="Calibri Light" w:hAnsi="Calibri Light" w:cs="Calibri Light"/>
          <w:sz w:val="22"/>
          <w:szCs w:val="22"/>
        </w:rPr>
        <w:t>was able</w:t>
      </w:r>
      <w:r w:rsidR="00007F2E">
        <w:rPr>
          <w:rFonts w:ascii="Calibri Light" w:eastAsia="Calibri Light" w:hAnsi="Calibri Light" w:cs="Calibri Light"/>
          <w:sz w:val="22"/>
          <w:szCs w:val="22"/>
        </w:rPr>
        <w:t xml:space="preserve"> provide</w:t>
      </w:r>
      <w:r w:rsidR="001F4A85">
        <w:rPr>
          <w:rFonts w:ascii="Calibri Light" w:eastAsia="Calibri Light" w:hAnsi="Calibri Light" w:cs="Calibri Light"/>
          <w:sz w:val="22"/>
          <w:szCs w:val="22"/>
        </w:rPr>
        <w:t>d</w:t>
      </w:r>
      <w:r w:rsidR="00007F2E">
        <w:rPr>
          <w:rFonts w:ascii="Calibri Light" w:eastAsia="Calibri Light" w:hAnsi="Calibri Light" w:cs="Calibri Light"/>
          <w:sz w:val="22"/>
          <w:szCs w:val="22"/>
        </w:rPr>
        <w:t xml:space="preserve"> me with the </w:t>
      </w:r>
      <w:r w:rsidR="00B505FC">
        <w:rPr>
          <w:rFonts w:ascii="Calibri Light" w:eastAsia="Calibri Light" w:hAnsi="Calibri Light" w:cs="Calibri Light"/>
          <w:sz w:val="22"/>
          <w:szCs w:val="22"/>
        </w:rPr>
        <w:t xml:space="preserve">files. </w:t>
      </w:r>
      <w:r w:rsidR="00772945">
        <w:rPr>
          <w:rFonts w:ascii="Calibri Light" w:eastAsia="Calibri Light" w:hAnsi="Calibri Light" w:cs="Calibri Light"/>
          <w:sz w:val="22"/>
          <w:szCs w:val="22"/>
        </w:rPr>
        <w:t>Looking</w:t>
      </w:r>
      <w:r w:rsidR="00B505FC">
        <w:rPr>
          <w:rFonts w:ascii="Calibri Light" w:eastAsia="Calibri Light" w:hAnsi="Calibri Light" w:cs="Calibri Light"/>
          <w:sz w:val="22"/>
          <w:szCs w:val="22"/>
        </w:rPr>
        <w:t xml:space="preserve"> through the malicious files</w:t>
      </w:r>
      <w:r w:rsidR="00007F2E">
        <w:rPr>
          <w:rFonts w:ascii="Calibri Light" w:eastAsia="Calibri Light" w:hAnsi="Calibri Light" w:cs="Calibri Light"/>
          <w:sz w:val="22"/>
          <w:szCs w:val="22"/>
        </w:rPr>
        <w:t xml:space="preserve">, the most interesting for me was </w:t>
      </w:r>
      <w:r w:rsidR="00D50C4C">
        <w:rPr>
          <w:rFonts w:ascii="Calibri Light" w:eastAsia="Calibri Light" w:hAnsi="Calibri Light" w:cs="Calibri Light"/>
          <w:sz w:val="22"/>
          <w:szCs w:val="22"/>
        </w:rPr>
        <w:t xml:space="preserve">going to be </w:t>
      </w:r>
      <w:r w:rsidR="00007F2E">
        <w:rPr>
          <w:rFonts w:ascii="Calibri Light" w:eastAsia="Calibri Light" w:hAnsi="Calibri Light" w:cs="Calibri Light"/>
          <w:sz w:val="22"/>
          <w:szCs w:val="22"/>
        </w:rPr>
        <w:t>the 10x.php file</w:t>
      </w:r>
      <w:r w:rsidR="001812B2">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as that </w:t>
      </w:r>
      <w:r w:rsidR="00A72D48">
        <w:rPr>
          <w:rFonts w:ascii="Calibri Light" w:eastAsia="Calibri Light" w:hAnsi="Calibri Light" w:cs="Calibri Light"/>
          <w:sz w:val="22"/>
          <w:szCs w:val="22"/>
        </w:rPr>
        <w:t>was</w:t>
      </w:r>
      <w:r w:rsidR="00007F2E">
        <w:rPr>
          <w:rFonts w:ascii="Calibri Light" w:eastAsia="Calibri Light" w:hAnsi="Calibri Light" w:cs="Calibri Light"/>
          <w:sz w:val="22"/>
          <w:szCs w:val="22"/>
        </w:rPr>
        <w:t xml:space="preserve"> what </w:t>
      </w:r>
      <w:r w:rsidR="00D50C4C">
        <w:rPr>
          <w:rFonts w:ascii="Calibri Light" w:eastAsia="Calibri Light" w:hAnsi="Calibri Light" w:cs="Calibri Light"/>
          <w:sz w:val="22"/>
          <w:szCs w:val="22"/>
        </w:rPr>
        <w:t>our malware was attempting to communicate with</w:t>
      </w:r>
      <w:r w:rsidR="00007F2E">
        <w:rPr>
          <w:rFonts w:ascii="Calibri Light" w:eastAsia="Calibri Light" w:hAnsi="Calibri Light" w:cs="Calibri Light"/>
          <w:sz w:val="22"/>
          <w:szCs w:val="22"/>
        </w:rPr>
        <w:t xml:space="preserve">. However, it seemed to just be a 404 </w:t>
      </w:r>
      <w:proofErr w:type="gramStart"/>
      <w:r w:rsidR="00007F2E">
        <w:rPr>
          <w:rFonts w:ascii="Calibri Light" w:eastAsia="Calibri Light" w:hAnsi="Calibri Light" w:cs="Calibri Light"/>
          <w:sz w:val="22"/>
          <w:szCs w:val="22"/>
        </w:rPr>
        <w:t>error</w:t>
      </w:r>
      <w:proofErr w:type="gramEnd"/>
      <w:r w:rsidR="008A0BA5">
        <w:rPr>
          <w:rFonts w:ascii="Calibri Light" w:eastAsia="Calibri Light" w:hAnsi="Calibri Light" w:cs="Calibri Light"/>
          <w:sz w:val="22"/>
          <w:szCs w:val="22"/>
        </w:rPr>
        <w:t xml:space="preserve"> so I moved on</w:t>
      </w:r>
      <w:r w:rsidR="00007F2E">
        <w:rPr>
          <w:rFonts w:ascii="Calibri Light" w:eastAsia="Calibri Light" w:hAnsi="Calibri Light" w:cs="Calibri Light"/>
          <w:sz w:val="22"/>
          <w:szCs w:val="22"/>
        </w:rPr>
        <w:t>to the executables</w:t>
      </w:r>
      <w:r w:rsidR="005C66C1">
        <w:rPr>
          <w:rFonts w:ascii="Calibri Light" w:eastAsia="Calibri Light" w:hAnsi="Calibri Light" w:cs="Calibri Light"/>
          <w:sz w:val="22"/>
          <w:szCs w:val="22"/>
        </w:rPr>
        <w:t xml:space="preserve"> instead</w:t>
      </w:r>
      <w:r w:rsidR="00007F2E">
        <w:rPr>
          <w:rFonts w:ascii="Calibri Light" w:eastAsia="Calibri Light" w:hAnsi="Calibri Light" w:cs="Calibri Light"/>
          <w:sz w:val="22"/>
          <w:szCs w:val="22"/>
        </w:rPr>
        <w:t xml:space="preserve">. Looking at the basic analysis that was performed, VirusTotal seem to believe </w:t>
      </w:r>
      <w:r w:rsidR="00FE1A68">
        <w:rPr>
          <w:rFonts w:ascii="Calibri Light" w:eastAsia="Calibri Light" w:hAnsi="Calibri Light" w:cs="Calibri Light"/>
          <w:sz w:val="22"/>
          <w:szCs w:val="22"/>
        </w:rPr>
        <w:t xml:space="preserve">they </w:t>
      </w:r>
      <w:r w:rsidR="00007F2E">
        <w:rPr>
          <w:rFonts w:ascii="Calibri Light" w:eastAsia="Calibri Light" w:hAnsi="Calibri Light" w:cs="Calibri Light"/>
          <w:sz w:val="22"/>
          <w:szCs w:val="22"/>
        </w:rPr>
        <w:t xml:space="preserve">were </w:t>
      </w:r>
      <w:r w:rsidR="005A2BF8">
        <w:rPr>
          <w:rFonts w:ascii="Calibri Light" w:eastAsia="Calibri Light" w:hAnsi="Calibri Light" w:cs="Calibri Light"/>
          <w:sz w:val="22"/>
          <w:szCs w:val="22"/>
        </w:rPr>
        <w:t>trojans</w:t>
      </w:r>
      <w:r w:rsidR="00A82065">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AD0487">
        <w:rPr>
          <w:rFonts w:ascii="Calibri Light" w:eastAsia="Calibri Light" w:hAnsi="Calibri Light" w:cs="Calibri Light"/>
          <w:sz w:val="22"/>
          <w:szCs w:val="22"/>
        </w:rPr>
        <w:t>A</w:t>
      </w:r>
      <w:r w:rsidR="00007F2E">
        <w:rPr>
          <w:rFonts w:ascii="Calibri Light" w:eastAsia="Calibri Light" w:hAnsi="Calibri Light" w:cs="Calibri Light"/>
          <w:sz w:val="22"/>
          <w:szCs w:val="22"/>
        </w:rPr>
        <w:t xml:space="preserve"> trojan is a type of malware that masquerades as legitimate software (</w:t>
      </w:r>
      <w:r w:rsidR="00FA7218">
        <w:rPr>
          <w:rFonts w:ascii="Calibri Light" w:eastAsia="Calibri Light" w:hAnsi="Calibri Light" w:cs="Calibri Light"/>
          <w:sz w:val="22"/>
          <w:szCs w:val="22"/>
        </w:rPr>
        <w:t xml:space="preserve">like a </w:t>
      </w:r>
      <w:r w:rsidR="00007F2E">
        <w:rPr>
          <w:rFonts w:ascii="Calibri Light" w:eastAsia="Calibri Light" w:hAnsi="Calibri Light" w:cs="Calibri Light"/>
          <w:sz w:val="22"/>
          <w:szCs w:val="22"/>
        </w:rPr>
        <w:t xml:space="preserve">trojan horse) and generally focuses on information, either stealing it, modifying it or deleting it. Looking at the analysis, </w:t>
      </w:r>
      <w:r w:rsidR="00FE1A68">
        <w:rPr>
          <w:rFonts w:ascii="Calibri Light" w:eastAsia="Calibri Light" w:hAnsi="Calibri Light" w:cs="Calibri Light"/>
          <w:sz w:val="22"/>
          <w:szCs w:val="22"/>
        </w:rPr>
        <w:t xml:space="preserve">two main executables were downloaded and one of them, movedie.exe didn’t </w:t>
      </w:r>
      <w:r w:rsidR="00007F2E">
        <w:rPr>
          <w:rFonts w:ascii="Calibri Light" w:eastAsia="Calibri Light" w:hAnsi="Calibri Light" w:cs="Calibri Light"/>
          <w:sz w:val="22"/>
          <w:szCs w:val="22"/>
        </w:rPr>
        <w:t>have a full analysis</w:t>
      </w:r>
      <w:r w:rsidR="005849CB">
        <w:rPr>
          <w:rFonts w:ascii="Calibri Light" w:eastAsia="Calibri Light" w:hAnsi="Calibri Light" w:cs="Calibri Light"/>
          <w:sz w:val="22"/>
          <w:szCs w:val="22"/>
        </w:rPr>
        <w:t xml:space="preserve"> available</w:t>
      </w:r>
      <w:r w:rsidR="00FE1A68">
        <w:rPr>
          <w:rFonts w:ascii="Calibri Light" w:eastAsia="Calibri Light" w:hAnsi="Calibri Light" w:cs="Calibri Light"/>
          <w:sz w:val="22"/>
          <w:szCs w:val="22"/>
        </w:rPr>
        <w:t xml:space="preserve"> and a lower detection rate</w:t>
      </w:r>
      <w:r w:rsidR="00C67AC2">
        <w:rPr>
          <w:rFonts w:ascii="Calibri Light" w:eastAsia="Calibri Light" w:hAnsi="Calibri Light" w:cs="Calibri Light"/>
          <w:sz w:val="22"/>
          <w:szCs w:val="22"/>
        </w:rPr>
        <w:t xml:space="preserve"> amongst anti-virus</w:t>
      </w:r>
      <w:r w:rsidR="0088257A">
        <w:rPr>
          <w:rFonts w:ascii="Calibri Light" w:eastAsia="Calibri Light" w:hAnsi="Calibri Light" w:cs="Calibri Light"/>
          <w:sz w:val="22"/>
          <w:szCs w:val="22"/>
        </w:rPr>
        <w:t xml:space="preserve"> (AV)</w:t>
      </w:r>
      <w:r w:rsidR="00C67AC2">
        <w:rPr>
          <w:rFonts w:ascii="Calibri Light" w:eastAsia="Calibri Light" w:hAnsi="Calibri Light" w:cs="Calibri Light"/>
          <w:sz w:val="22"/>
          <w:szCs w:val="22"/>
        </w:rPr>
        <w:t xml:space="preserve"> programs</w:t>
      </w:r>
      <w:r w:rsidR="00007F2E">
        <w:rPr>
          <w:rFonts w:ascii="Calibri Light" w:eastAsia="Calibri Light" w:hAnsi="Calibri Light" w:cs="Calibri Light"/>
          <w:sz w:val="22"/>
          <w:szCs w:val="22"/>
        </w:rPr>
        <w:t>. This made me curious</w:t>
      </w:r>
      <w:r w:rsidR="00A818A0">
        <w:rPr>
          <w:rFonts w:ascii="Calibri Light" w:eastAsia="Calibri Light" w:hAnsi="Calibri Light" w:cs="Calibri Light"/>
          <w:sz w:val="22"/>
          <w:szCs w:val="22"/>
        </w:rPr>
        <w:t xml:space="preserve"> </w:t>
      </w:r>
      <w:r w:rsidR="00C71AA7">
        <w:rPr>
          <w:rFonts w:ascii="Calibri Light" w:eastAsia="Calibri Light" w:hAnsi="Calibri Light" w:cs="Calibri Light"/>
          <w:sz w:val="22"/>
          <w:szCs w:val="22"/>
        </w:rPr>
        <w:t xml:space="preserve">enough to </w:t>
      </w:r>
      <w:r w:rsidR="00AE665E">
        <w:rPr>
          <w:rFonts w:ascii="Calibri Light" w:eastAsia="Calibri Light" w:hAnsi="Calibri Light" w:cs="Calibri Light"/>
          <w:sz w:val="22"/>
          <w:szCs w:val="22"/>
        </w:rPr>
        <w:t>choose movedie.exe to perform my analysis on</w:t>
      </w:r>
      <w:r w:rsidR="00007F2E">
        <w:rPr>
          <w:rFonts w:ascii="Calibri Light" w:eastAsia="Calibri Light" w:hAnsi="Calibri Light" w:cs="Calibri Light"/>
          <w:sz w:val="22"/>
          <w:szCs w:val="22"/>
        </w:rPr>
        <w:t xml:space="preserve">. </w:t>
      </w:r>
    </w:p>
    <w:p w14:paraId="002470D8" w14:textId="77777777" w:rsidR="005C6F8A" w:rsidRDefault="007640FB">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w:t>
      </w:r>
      <w:r>
        <w:rPr>
          <w:rFonts w:ascii="Calibri Light" w:eastAsia="Calibri Light" w:hAnsi="Calibri Light" w:cs="Calibri Light"/>
          <w:color w:val="ED7D31" w:themeColor="accent2"/>
          <w:sz w:val="22"/>
          <w:szCs w:val="22"/>
        </w:rPr>
        <w:t>404</w:t>
      </w:r>
      <w:r w:rsidR="005C6F8A">
        <w:rPr>
          <w:rFonts w:ascii="Calibri Light" w:eastAsia="Calibri Light" w:hAnsi="Calibri Light" w:cs="Calibri Light"/>
          <w:color w:val="ED7D31" w:themeColor="accent2"/>
          <w:sz w:val="22"/>
          <w:szCs w:val="22"/>
        </w:rPr>
        <w:t xml:space="preserve"> Error: </w:t>
      </w:r>
      <w:r w:rsidR="005C6F8A" w:rsidRPr="005C6F8A">
        <w:rPr>
          <w:rFonts w:ascii="Calibri Light" w:eastAsia="Calibri Light" w:hAnsi="Calibri Light" w:cs="Calibri Light"/>
          <w:color w:val="ED7D31" w:themeColor="accent2"/>
          <w:sz w:val="22"/>
          <w:szCs w:val="22"/>
        </w:rPr>
        <w:t>https://www.prestashop.com/en/blog/404-not-found-error-how-to-fix-it</w:t>
      </w:r>
    </w:p>
    <w:p w14:paraId="3C964748" w14:textId="77777777" w:rsidR="001D6C5F" w:rsidRPr="00E171D7" w:rsidRDefault="00A072B3">
      <w:pPr>
        <w:spacing w:after="160" w:line="259" w:lineRule="auto"/>
        <w:rPr>
          <w:rFonts w:asciiTheme="majorHAnsi" w:hAnsiTheme="majorHAnsi" w:cstheme="majorHAnsi"/>
          <w:color w:val="ED7D31" w:themeColor="accent2"/>
          <w:sz w:val="22"/>
          <w:szCs w:val="22"/>
        </w:rPr>
      </w:pPr>
      <w:r w:rsidRPr="00E171D7">
        <w:rPr>
          <w:rFonts w:asciiTheme="majorHAnsi" w:eastAsia="Calibri Light" w:hAnsiTheme="majorHAnsi" w:cstheme="majorHAnsi"/>
          <w:color w:val="ED7D31" w:themeColor="accent2"/>
          <w:sz w:val="22"/>
          <w:szCs w:val="22"/>
        </w:rPr>
        <w:t>VirusTotal</w:t>
      </w:r>
      <w:r w:rsidR="0046199C" w:rsidRPr="00E171D7">
        <w:rPr>
          <w:rFonts w:asciiTheme="majorHAnsi" w:eastAsia="Calibri Light" w:hAnsiTheme="majorHAnsi" w:cstheme="majorHAnsi"/>
          <w:color w:val="ED7D31" w:themeColor="accent2"/>
          <w:sz w:val="22"/>
          <w:szCs w:val="22"/>
        </w:rPr>
        <w:t xml:space="preserve">: </w:t>
      </w:r>
      <w:r w:rsidR="0046199C" w:rsidRPr="00E171D7">
        <w:rPr>
          <w:rFonts w:asciiTheme="majorHAnsi" w:hAnsiTheme="majorHAnsi" w:cstheme="majorHAnsi"/>
          <w:color w:val="ED7D31" w:themeColor="accent2"/>
          <w:sz w:val="22"/>
          <w:szCs w:val="22"/>
        </w:rPr>
        <w:t>https://www.virustotal.com/gui/domain/fnyah44.email/details</w:t>
      </w:r>
      <w:r w:rsidR="00007F2E" w:rsidRPr="00E171D7">
        <w:rPr>
          <w:rFonts w:asciiTheme="majorHAnsi" w:eastAsia="Calibri Light" w:hAnsiTheme="majorHAnsi" w:cstheme="majorHAnsi"/>
          <w:color w:val="ED7D31" w:themeColor="accent2"/>
          <w:sz w:val="22"/>
          <w:szCs w:val="22"/>
        </w:rPr>
        <w:t>]</w:t>
      </w:r>
    </w:p>
    <w:p w14:paraId="4661F650" w14:textId="3FD3143F" w:rsidR="0059082F" w:rsidRDefault="002E19CE" w:rsidP="002E19CE">
      <w:pPr>
        <w:pStyle w:val="Heading1"/>
        <w:keepLines/>
        <w:spacing w:after="0" w:line="259" w:lineRule="auto"/>
        <w:rPr>
          <w:rFonts w:ascii="Calibri Light" w:eastAsia="Calibri Light" w:hAnsi="Calibri Light" w:cs="Calibri Light"/>
          <w:b w:val="0"/>
          <w:bCs w:val="0"/>
          <w:color w:val="2F5496"/>
          <w:sz w:val="32"/>
          <w:szCs w:val="32"/>
        </w:rPr>
      </w:pPr>
      <w:r>
        <w:rPr>
          <w:rFonts w:ascii="Calibri Light" w:eastAsia="Calibri Light" w:hAnsi="Calibri Light" w:cs="Calibri Light"/>
          <w:b w:val="0"/>
          <w:bCs w:val="0"/>
          <w:color w:val="2F5496"/>
          <w:sz w:val="32"/>
          <w:szCs w:val="32"/>
        </w:rPr>
        <w:t xml:space="preserve">3.0 </w:t>
      </w:r>
      <w:r w:rsidR="00007F2E">
        <w:rPr>
          <w:rFonts w:ascii="Calibri Light" w:eastAsia="Calibri Light" w:hAnsi="Calibri Light" w:cs="Calibri Light"/>
          <w:b w:val="0"/>
          <w:bCs w:val="0"/>
          <w:color w:val="2F5496"/>
          <w:sz w:val="32"/>
          <w:szCs w:val="32"/>
        </w:rPr>
        <w:t>MoveDie.exe</w:t>
      </w:r>
    </w:p>
    <w:p w14:paraId="72A4A07E" w14:textId="77777777" w:rsidR="002E19CE" w:rsidRPr="002E19CE" w:rsidRDefault="002E19CE" w:rsidP="002E19CE">
      <w:pPr>
        <w:pStyle w:val="ListParagraph"/>
        <w:ind w:left="480"/>
        <w:rPr>
          <w:rFonts w:eastAsia="Calibri Light"/>
        </w:rPr>
      </w:pPr>
    </w:p>
    <w:p w14:paraId="419E3DCF" w14:textId="1BC6BEEA" w:rsidR="00DF6174" w:rsidRDefault="002E19CE">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702272" behindDoc="0" locked="0" layoutInCell="1" allowOverlap="1" wp14:anchorId="3424D06B" wp14:editId="368F99D9">
            <wp:simplePos x="0" y="0"/>
            <wp:positionH relativeFrom="margin">
              <wp:align>center</wp:align>
            </wp:positionH>
            <wp:positionV relativeFrom="paragraph">
              <wp:posOffset>1343660</wp:posOffset>
            </wp:positionV>
            <wp:extent cx="5095875" cy="2900045"/>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95875" cy="2900045"/>
                    </a:xfrm>
                    <a:prstGeom prst="rect">
                      <a:avLst/>
                    </a:prstGeom>
                  </pic:spPr>
                </pic:pic>
              </a:graphicData>
            </a:graphic>
            <wp14:sizeRelH relativeFrom="page">
              <wp14:pctWidth>0</wp14:pctWidth>
            </wp14:sizeRelH>
            <wp14:sizeRelV relativeFrom="page">
              <wp14:pctHeight>0</wp14:pctHeight>
            </wp14:sizeRelV>
          </wp:anchor>
        </w:drawing>
      </w:r>
      <w:r w:rsidR="004B74E7">
        <w:rPr>
          <w:rFonts w:ascii="Calibri Light" w:eastAsia="Calibri Light" w:hAnsi="Calibri Light" w:cs="Calibri Light"/>
          <w:sz w:val="22"/>
          <w:szCs w:val="22"/>
        </w:rPr>
        <w:t>Ghidra and</w:t>
      </w:r>
      <w:r w:rsidR="00007F2E">
        <w:rPr>
          <w:rFonts w:ascii="Calibri Light" w:eastAsia="Calibri Light" w:hAnsi="Calibri Light" w:cs="Calibri Light"/>
          <w:sz w:val="22"/>
          <w:szCs w:val="22"/>
        </w:rPr>
        <w:t xml:space="preserve"> IDA Pro</w:t>
      </w:r>
      <w:r w:rsidR="00D96713">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are toolkits tha</w:t>
      </w:r>
      <w:r w:rsidR="009B7830">
        <w:rPr>
          <w:rFonts w:ascii="Calibri Light" w:eastAsia="Calibri Light" w:hAnsi="Calibri Light" w:cs="Calibri Light"/>
          <w:sz w:val="22"/>
          <w:szCs w:val="22"/>
        </w:rPr>
        <w:t>t help reverse engineer software</w:t>
      </w:r>
      <w:r w:rsidR="00007F2E">
        <w:rPr>
          <w:rFonts w:ascii="Calibri Light" w:eastAsia="Calibri Light" w:hAnsi="Calibri Light" w:cs="Calibri Light"/>
          <w:sz w:val="22"/>
          <w:szCs w:val="22"/>
        </w:rPr>
        <w:t xml:space="preserve"> by </w:t>
      </w:r>
      <w:r w:rsidR="004B4649">
        <w:rPr>
          <w:rFonts w:ascii="Calibri Light" w:eastAsia="Calibri Light" w:hAnsi="Calibri Light" w:cs="Calibri Light"/>
          <w:sz w:val="22"/>
          <w:szCs w:val="22"/>
        </w:rPr>
        <w:t>disassembling</w:t>
      </w:r>
      <w:r w:rsidR="00007F2E">
        <w:rPr>
          <w:rFonts w:ascii="Calibri Light" w:eastAsia="Calibri Light" w:hAnsi="Calibri Light" w:cs="Calibri Light"/>
          <w:sz w:val="22"/>
          <w:szCs w:val="22"/>
        </w:rPr>
        <w:t xml:space="preserve"> the</w:t>
      </w:r>
      <w:r w:rsidR="009B7830">
        <w:rPr>
          <w:rFonts w:ascii="Calibri Light" w:eastAsia="Calibri Light" w:hAnsi="Calibri Light" w:cs="Calibri Light"/>
          <w:sz w:val="22"/>
          <w:szCs w:val="22"/>
        </w:rPr>
        <w:t>m</w:t>
      </w:r>
      <w:r w:rsidR="00007F2E">
        <w:rPr>
          <w:rFonts w:ascii="Calibri Light" w:eastAsia="Calibri Light" w:hAnsi="Calibri Light" w:cs="Calibri Light"/>
          <w:sz w:val="22"/>
          <w:szCs w:val="22"/>
        </w:rPr>
        <w:t xml:space="preserve"> </w:t>
      </w:r>
      <w:r w:rsidR="009B7830">
        <w:rPr>
          <w:rFonts w:ascii="Calibri Light" w:eastAsia="Calibri Light" w:hAnsi="Calibri Light" w:cs="Calibri Light"/>
          <w:sz w:val="22"/>
          <w:szCs w:val="22"/>
        </w:rPr>
        <w:t>in</w:t>
      </w:r>
      <w:r w:rsidR="004B4649">
        <w:rPr>
          <w:rFonts w:ascii="Calibri Light" w:eastAsia="Calibri Light" w:hAnsi="Calibri Light" w:cs="Calibri Light"/>
          <w:sz w:val="22"/>
          <w:szCs w:val="22"/>
        </w:rPr>
        <w:t>to</w:t>
      </w:r>
      <w:r w:rsidR="009B7830">
        <w:rPr>
          <w:rFonts w:ascii="Calibri Light" w:eastAsia="Calibri Light" w:hAnsi="Calibri Light" w:cs="Calibri Light"/>
          <w:sz w:val="22"/>
          <w:szCs w:val="22"/>
        </w:rPr>
        <w:t xml:space="preserve"> the most basic </w:t>
      </w:r>
      <w:r w:rsidR="003F788D">
        <w:rPr>
          <w:rFonts w:ascii="Calibri Light" w:eastAsia="Calibri Light" w:hAnsi="Calibri Light" w:cs="Calibri Light"/>
          <w:sz w:val="22"/>
          <w:szCs w:val="22"/>
        </w:rPr>
        <w:t xml:space="preserve">human-readable </w:t>
      </w:r>
      <w:r w:rsidR="009B7830">
        <w:rPr>
          <w:rFonts w:ascii="Calibri Light" w:eastAsia="Calibri Light" w:hAnsi="Calibri Light" w:cs="Calibri Light"/>
          <w:sz w:val="22"/>
          <w:szCs w:val="22"/>
        </w:rPr>
        <w:t>language form</w:t>
      </w:r>
      <w:r w:rsidR="00007F2E">
        <w:rPr>
          <w:rFonts w:ascii="Calibri Light" w:eastAsia="Calibri Light" w:hAnsi="Calibri Light" w:cs="Calibri Light"/>
          <w:sz w:val="22"/>
          <w:szCs w:val="22"/>
        </w:rPr>
        <w:t xml:space="preserve">, assembly. </w:t>
      </w:r>
      <w:r w:rsidR="00503897">
        <w:rPr>
          <w:rFonts w:ascii="Calibri Light" w:eastAsia="Calibri Light" w:hAnsi="Calibri Light" w:cs="Calibri Light"/>
          <w:sz w:val="22"/>
          <w:szCs w:val="22"/>
        </w:rPr>
        <w:t>IDA Pro today is</w:t>
      </w:r>
      <w:r w:rsidR="00007F2E">
        <w:rPr>
          <w:rFonts w:ascii="Calibri Light" w:eastAsia="Calibri Light" w:hAnsi="Calibri Light" w:cs="Calibri Light"/>
          <w:sz w:val="22"/>
          <w:szCs w:val="22"/>
        </w:rPr>
        <w:t xml:space="preserve"> considered the</w:t>
      </w:r>
      <w:r w:rsidR="00724539">
        <w:rPr>
          <w:rFonts w:ascii="Calibri Light" w:eastAsia="Calibri Light" w:hAnsi="Calibri Light" w:cs="Calibri Light"/>
          <w:sz w:val="22"/>
          <w:szCs w:val="22"/>
        </w:rPr>
        <w:t xml:space="preserve"> industry standard toolkit because of </w:t>
      </w:r>
      <w:r w:rsidR="007640FB">
        <w:rPr>
          <w:rFonts w:ascii="Calibri Light" w:eastAsia="Calibri Light" w:hAnsi="Calibri Light" w:cs="Calibri Light"/>
          <w:sz w:val="22"/>
          <w:szCs w:val="22"/>
        </w:rPr>
        <w:t>its</w:t>
      </w:r>
      <w:r w:rsidR="00007F2E">
        <w:rPr>
          <w:rFonts w:ascii="Calibri Light" w:eastAsia="Calibri Light" w:hAnsi="Calibri Light" w:cs="Calibri Light"/>
          <w:sz w:val="22"/>
          <w:szCs w:val="22"/>
        </w:rPr>
        <w:t xml:space="preserve"> variety of feature</w:t>
      </w:r>
      <w:r w:rsidR="00347FDF">
        <w:rPr>
          <w:rFonts w:ascii="Calibri Light" w:eastAsia="Calibri Light" w:hAnsi="Calibri Light" w:cs="Calibri Light"/>
          <w:sz w:val="22"/>
          <w:szCs w:val="22"/>
        </w:rPr>
        <w:t xml:space="preserve">s. It can correctly display </w:t>
      </w:r>
      <w:r w:rsidR="00503897">
        <w:rPr>
          <w:rFonts w:ascii="Calibri Light" w:eastAsia="Calibri Light" w:hAnsi="Calibri Light" w:cs="Calibri Light"/>
          <w:sz w:val="22"/>
          <w:szCs w:val="22"/>
        </w:rPr>
        <w:t>assembly instructions for a</w:t>
      </w:r>
      <w:r w:rsidR="00007F2E">
        <w:rPr>
          <w:rFonts w:ascii="Calibri Light" w:eastAsia="Calibri Light" w:hAnsi="Calibri Light" w:cs="Calibri Light"/>
          <w:sz w:val="22"/>
          <w:szCs w:val="22"/>
        </w:rPr>
        <w:t xml:space="preserve"> program </w:t>
      </w:r>
      <w:r w:rsidR="009028AC">
        <w:rPr>
          <w:rFonts w:ascii="Calibri Light" w:eastAsia="Calibri Light" w:hAnsi="Calibri Light" w:cs="Calibri Light"/>
          <w:sz w:val="22"/>
          <w:szCs w:val="22"/>
        </w:rPr>
        <w:t>as well as</w:t>
      </w:r>
      <w:r w:rsidR="00CE0434">
        <w:rPr>
          <w:rFonts w:ascii="Calibri Light" w:eastAsia="Calibri Light" w:hAnsi="Calibri Light" w:cs="Calibri Light"/>
          <w:sz w:val="22"/>
          <w:szCs w:val="22"/>
        </w:rPr>
        <w:t xml:space="preserve"> </w:t>
      </w:r>
      <w:r w:rsidR="00293970">
        <w:rPr>
          <w:rFonts w:ascii="Calibri Light" w:eastAsia="Calibri Light" w:hAnsi="Calibri Light" w:cs="Calibri Light"/>
          <w:sz w:val="22"/>
          <w:szCs w:val="22"/>
        </w:rPr>
        <w:t>create</w:t>
      </w:r>
      <w:r w:rsidR="00A54A78">
        <w:rPr>
          <w:rFonts w:ascii="Calibri Light" w:eastAsia="Calibri Light" w:hAnsi="Calibri Light" w:cs="Calibri Light"/>
          <w:sz w:val="22"/>
          <w:szCs w:val="22"/>
        </w:rPr>
        <w:t xml:space="preserve"> a kind of pseudo code </w:t>
      </w:r>
      <w:r w:rsidR="00007F2E">
        <w:rPr>
          <w:rFonts w:ascii="Calibri Light" w:eastAsia="Calibri Light" w:hAnsi="Calibri Light" w:cs="Calibri Light"/>
          <w:sz w:val="22"/>
          <w:szCs w:val="22"/>
        </w:rPr>
        <w:t xml:space="preserve">(if hex-rays </w:t>
      </w:r>
      <w:r w:rsidR="003F788D">
        <w:rPr>
          <w:rFonts w:ascii="Calibri Light" w:eastAsia="Calibri Light" w:hAnsi="Calibri Light" w:cs="Calibri Light"/>
          <w:sz w:val="22"/>
          <w:szCs w:val="22"/>
        </w:rPr>
        <w:t>decompiler is installed</w:t>
      </w:r>
      <w:r w:rsidR="00007F2E">
        <w:rPr>
          <w:rFonts w:ascii="Calibri Light" w:eastAsia="Calibri Light" w:hAnsi="Calibri Light" w:cs="Calibri Light"/>
          <w:sz w:val="22"/>
          <w:szCs w:val="22"/>
        </w:rPr>
        <w:t>). It also includes a debugger whic</w:t>
      </w:r>
      <w:r w:rsidR="00503897">
        <w:rPr>
          <w:rFonts w:ascii="Calibri Light" w:eastAsia="Calibri Light" w:hAnsi="Calibri Light" w:cs="Calibri Light"/>
          <w:sz w:val="22"/>
          <w:szCs w:val="22"/>
        </w:rPr>
        <w:t xml:space="preserve">h allows you to step </w:t>
      </w:r>
      <w:r w:rsidR="00007F2E">
        <w:rPr>
          <w:rFonts w:ascii="Calibri Light" w:eastAsia="Calibri Light" w:hAnsi="Calibri Light" w:cs="Calibri Light"/>
          <w:sz w:val="22"/>
          <w:szCs w:val="22"/>
        </w:rPr>
        <w:t xml:space="preserve">through the assembly and see the program change as you execute each instruction (used for dynamic analysis). </w:t>
      </w:r>
      <w:r w:rsidR="00503897">
        <w:rPr>
          <w:rFonts w:ascii="Calibri Light" w:eastAsia="Calibri Light" w:hAnsi="Calibri Light" w:cs="Calibri Light"/>
          <w:sz w:val="22"/>
          <w:szCs w:val="22"/>
        </w:rPr>
        <w:t>There are</w:t>
      </w:r>
      <w:r w:rsidR="00AF116F">
        <w:rPr>
          <w:rFonts w:ascii="Calibri Light" w:eastAsia="Calibri Light" w:hAnsi="Calibri Light" w:cs="Calibri Light"/>
          <w:sz w:val="22"/>
          <w:szCs w:val="22"/>
        </w:rPr>
        <w:t xml:space="preserve"> also</w:t>
      </w:r>
      <w:r w:rsidR="00403272">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a bunch of plugins built by developers that allow many other features</w:t>
      </w:r>
      <w:r w:rsidR="00403272">
        <w:rPr>
          <w:rFonts w:ascii="Calibri Light" w:eastAsia="Calibri Light" w:hAnsi="Calibri Light" w:cs="Calibri Light"/>
          <w:sz w:val="22"/>
          <w:szCs w:val="22"/>
        </w:rPr>
        <w:t xml:space="preserve"> such as the disassembling of different architecture types, but</w:t>
      </w:r>
      <w:r w:rsidR="000A30F5">
        <w:rPr>
          <w:rFonts w:ascii="Calibri Light" w:eastAsia="Calibri Light" w:hAnsi="Calibri Light" w:cs="Calibri Light"/>
          <w:sz w:val="22"/>
          <w:szCs w:val="22"/>
        </w:rPr>
        <w:t xml:space="preserve"> all </w:t>
      </w:r>
      <w:r w:rsidR="00E3430F">
        <w:rPr>
          <w:rFonts w:ascii="Calibri Light" w:eastAsia="Calibri Light" w:hAnsi="Calibri Light" w:cs="Calibri Light"/>
          <w:sz w:val="22"/>
          <w:szCs w:val="22"/>
        </w:rPr>
        <w:t xml:space="preserve">this </w:t>
      </w:r>
      <w:r w:rsidR="000A30F5">
        <w:rPr>
          <w:rFonts w:ascii="Calibri Light" w:eastAsia="Calibri Light" w:hAnsi="Calibri Light" w:cs="Calibri Light"/>
          <w:sz w:val="22"/>
          <w:szCs w:val="22"/>
        </w:rPr>
        <w:t>come</w:t>
      </w:r>
      <w:r w:rsidR="00E3430F">
        <w:rPr>
          <w:rFonts w:ascii="Calibri Light" w:eastAsia="Calibri Light" w:hAnsi="Calibri Light" w:cs="Calibri Light"/>
          <w:sz w:val="22"/>
          <w:szCs w:val="22"/>
        </w:rPr>
        <w:t>s</w:t>
      </w:r>
      <w:r w:rsidR="008235A1">
        <w:rPr>
          <w:rFonts w:ascii="Calibri Light" w:eastAsia="Calibri Light" w:hAnsi="Calibri Light" w:cs="Calibri Light"/>
          <w:sz w:val="22"/>
          <w:szCs w:val="22"/>
        </w:rPr>
        <w:t xml:space="preserve"> at a</w:t>
      </w:r>
      <w:r w:rsidR="00007F2E">
        <w:rPr>
          <w:rFonts w:ascii="Calibri Light" w:eastAsia="Calibri Light" w:hAnsi="Calibri Light" w:cs="Calibri Light"/>
          <w:sz w:val="22"/>
          <w:szCs w:val="22"/>
        </w:rPr>
        <w:t xml:space="preserve"> hefty</w:t>
      </w:r>
      <w:r w:rsidR="0047072C">
        <w:rPr>
          <w:rFonts w:ascii="Calibri Light" w:eastAsia="Calibri Light" w:hAnsi="Calibri Light" w:cs="Calibri Light"/>
          <w:sz w:val="22"/>
          <w:szCs w:val="22"/>
        </w:rPr>
        <w:t xml:space="preserve"> cost </w:t>
      </w:r>
      <w:r w:rsidR="00D3023A">
        <w:rPr>
          <w:rFonts w:ascii="Calibri Light" w:eastAsia="Calibri Light" w:hAnsi="Calibri Light" w:cs="Calibri Light"/>
          <w:sz w:val="22"/>
          <w:szCs w:val="22"/>
        </w:rPr>
        <w:t>($1200).</w:t>
      </w:r>
    </w:p>
    <w:p w14:paraId="25CE636C" w14:textId="0B35AD04" w:rsidR="0050388A" w:rsidRDefault="00A10FCD" w:rsidP="00D7145C">
      <w:pPr>
        <w:spacing w:after="160" w:line="259" w:lineRule="auto"/>
        <w:jc w:val="center"/>
        <w:rPr>
          <w:rFonts w:ascii="Calibri Light" w:eastAsia="Calibri Light" w:hAnsi="Calibri Light" w:cs="Calibri Light"/>
          <w:sz w:val="22"/>
          <w:szCs w:val="22"/>
        </w:rPr>
      </w:pPr>
      <w:r>
        <w:rPr>
          <w:rFonts w:ascii="Calibri Light" w:eastAsia="Calibri Light" w:hAnsi="Calibri Light" w:cs="Calibri Light"/>
          <w:sz w:val="22"/>
          <w:szCs w:val="22"/>
        </w:rPr>
        <w:t>(IDA Pro View)</w:t>
      </w:r>
    </w:p>
    <w:p w14:paraId="6EB5F3E1" w14:textId="12352ABE" w:rsidR="001D6C5F" w:rsidRDefault="00824AED">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lastRenderedPageBreak/>
        <w:t xml:space="preserve">On the other side we have the NSA released </w:t>
      </w:r>
      <w:r w:rsidR="00007F2E">
        <w:rPr>
          <w:rFonts w:ascii="Calibri Light" w:eastAsia="Calibri Light" w:hAnsi="Calibri Light" w:cs="Calibri Light"/>
          <w:sz w:val="22"/>
          <w:szCs w:val="22"/>
        </w:rPr>
        <w:t>tool</w:t>
      </w:r>
      <w:r>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Ghidra</w:t>
      </w:r>
      <w:r>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which is free and has these</w:t>
      </w:r>
      <w:r>
        <w:rPr>
          <w:rFonts w:ascii="Calibri Light" w:eastAsia="Calibri Light" w:hAnsi="Calibri Light" w:cs="Calibri Light"/>
          <w:sz w:val="22"/>
          <w:szCs w:val="22"/>
        </w:rPr>
        <w:t xml:space="preserve"> </w:t>
      </w:r>
      <w:proofErr w:type="gramStart"/>
      <w:r>
        <w:rPr>
          <w:rFonts w:ascii="Calibri Light" w:eastAsia="Calibri Light" w:hAnsi="Calibri Light" w:cs="Calibri Light"/>
          <w:sz w:val="22"/>
          <w:szCs w:val="22"/>
        </w:rPr>
        <w:t>all of</w:t>
      </w:r>
      <w:proofErr w:type="gramEnd"/>
      <w:r>
        <w:rPr>
          <w:rFonts w:ascii="Calibri Light" w:eastAsia="Calibri Light" w:hAnsi="Calibri Light" w:cs="Calibri Light"/>
          <w:sz w:val="22"/>
          <w:szCs w:val="22"/>
        </w:rPr>
        <w:t xml:space="preserve"> these</w:t>
      </w:r>
      <w:r w:rsidR="00007F2E">
        <w:rPr>
          <w:rFonts w:ascii="Calibri Light" w:eastAsia="Calibri Light" w:hAnsi="Calibri Light" w:cs="Calibri Light"/>
          <w:sz w:val="22"/>
          <w:szCs w:val="22"/>
        </w:rPr>
        <w:t xml:space="preserve"> features (except for debugging</w:t>
      </w:r>
      <w:r>
        <w:rPr>
          <w:rFonts w:ascii="Calibri Light" w:eastAsia="Calibri Light" w:hAnsi="Calibri Light" w:cs="Calibri Light"/>
          <w:sz w:val="22"/>
          <w:szCs w:val="22"/>
        </w:rPr>
        <w:t xml:space="preserve"> which is planned to be added</w:t>
      </w:r>
      <w:r w:rsidR="00007F2E">
        <w:rPr>
          <w:rFonts w:ascii="Calibri Light" w:eastAsia="Calibri Light" w:hAnsi="Calibri Light" w:cs="Calibri Light"/>
          <w:sz w:val="22"/>
          <w:szCs w:val="22"/>
        </w:rPr>
        <w:t xml:space="preserve">). </w:t>
      </w:r>
      <w:r w:rsidR="009028AC">
        <w:rPr>
          <w:rFonts w:ascii="Calibri Light" w:eastAsia="Calibri Light" w:hAnsi="Calibri Light" w:cs="Calibri Light"/>
          <w:sz w:val="22"/>
          <w:szCs w:val="22"/>
        </w:rPr>
        <w:t xml:space="preserve">We will be using </w:t>
      </w:r>
      <w:proofErr w:type="gramStart"/>
      <w:r w:rsidR="009028AC">
        <w:rPr>
          <w:rFonts w:ascii="Calibri Light" w:eastAsia="Calibri Light" w:hAnsi="Calibri Light" w:cs="Calibri Light"/>
          <w:sz w:val="22"/>
          <w:szCs w:val="22"/>
        </w:rPr>
        <w:t>both of these</w:t>
      </w:r>
      <w:proofErr w:type="gramEnd"/>
      <w:r w:rsidR="009028AC">
        <w:rPr>
          <w:rFonts w:ascii="Calibri Light" w:eastAsia="Calibri Light" w:hAnsi="Calibri Light" w:cs="Calibri Light"/>
          <w:sz w:val="22"/>
          <w:szCs w:val="22"/>
        </w:rPr>
        <w:t xml:space="preserve"> programs </w:t>
      </w:r>
      <w:r w:rsidR="00007F2E">
        <w:rPr>
          <w:rFonts w:ascii="Calibri Light" w:eastAsia="Calibri Light" w:hAnsi="Calibri Light" w:cs="Calibri Light"/>
          <w:sz w:val="22"/>
          <w:szCs w:val="22"/>
        </w:rPr>
        <w:t xml:space="preserve">for malware analysis. </w:t>
      </w:r>
    </w:p>
    <w:p w14:paraId="5559FC18" w14:textId="77777777" w:rsidR="009028AC" w:rsidRPr="009028AC" w:rsidRDefault="00D4797C">
      <w:pPr>
        <w:spacing w:after="160" w:line="259" w:lineRule="auto"/>
        <w:rPr>
          <w:rFonts w:ascii="Calibri Light" w:eastAsia="Calibri Light" w:hAnsi="Calibri Light" w:cs="Calibri Light"/>
          <w:sz w:val="22"/>
          <w:szCs w:val="22"/>
        </w:rPr>
      </w:pPr>
      <w:r>
        <w:rPr>
          <w:noProof/>
        </w:rPr>
        <w:drawing>
          <wp:inline distT="0" distB="0" distL="0" distR="0" wp14:anchorId="57064E2A" wp14:editId="27F1867D">
            <wp:extent cx="5943600" cy="2789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89555"/>
                    </a:xfrm>
                    <a:prstGeom prst="rect">
                      <a:avLst/>
                    </a:prstGeom>
                  </pic:spPr>
                </pic:pic>
              </a:graphicData>
            </a:graphic>
          </wp:inline>
        </w:drawing>
      </w:r>
    </w:p>
    <w:p w14:paraId="65E1004A" w14:textId="3C531219" w:rsidR="00A10FCD" w:rsidDel="0020426A" w:rsidRDefault="00324420" w:rsidP="00A10FCD">
      <w:pPr>
        <w:spacing w:after="160" w:line="259" w:lineRule="auto"/>
        <w:jc w:val="center"/>
        <w:rPr>
          <w:del w:id="1" w:author="Duncan Rowe" w:date="2019-08-19T09:51:00Z"/>
          <w:rFonts w:ascii="Calibri Light" w:eastAsia="Calibri Light" w:hAnsi="Calibri Light" w:cs="Calibri Light"/>
          <w:sz w:val="22"/>
          <w:szCs w:val="22"/>
        </w:rPr>
      </w:pPr>
      <w:r w:rsidRPr="00324420">
        <w:rPr>
          <w:rFonts w:ascii="Calibri Light" w:eastAsia="Calibri Light" w:hAnsi="Calibri Light" w:cs="Calibri Light"/>
          <w:sz w:val="22"/>
          <w:szCs w:val="22"/>
        </w:rPr>
        <w:t xml:space="preserve"> </w:t>
      </w:r>
      <w:r w:rsidR="00A10FCD">
        <w:rPr>
          <w:rFonts w:ascii="Calibri Light" w:eastAsia="Calibri Light" w:hAnsi="Calibri Light" w:cs="Calibri Light"/>
          <w:sz w:val="22"/>
          <w:szCs w:val="22"/>
        </w:rPr>
        <w:t>(Ghidra View)</w:t>
      </w:r>
    </w:p>
    <w:p w14:paraId="7828FA35" w14:textId="77777777" w:rsidR="001D6C5F" w:rsidRDefault="001D6C5F">
      <w:pPr>
        <w:spacing w:after="160" w:line="259" w:lineRule="auto"/>
        <w:rPr>
          <w:rFonts w:ascii="Calibri Light" w:eastAsia="Calibri Light" w:hAnsi="Calibri Light" w:cs="Calibri Light"/>
          <w:sz w:val="22"/>
          <w:szCs w:val="22"/>
        </w:rPr>
      </w:pPr>
    </w:p>
    <w:p w14:paraId="3926DF0B" w14:textId="39D9217A" w:rsidR="00F54E83" w:rsidRDefault="00F54E83" w:rsidP="00F54E83">
      <w:pPr>
        <w:pStyle w:val="Heading2"/>
        <w:keepLines/>
        <w:spacing w:before="40" w:after="0" w:line="259" w:lineRule="auto"/>
        <w:rPr>
          <w:sz w:val="26"/>
          <w:szCs w:val="26"/>
        </w:rPr>
      </w:pPr>
      <w:r>
        <w:rPr>
          <w:rFonts w:ascii="Calibri Light" w:eastAsia="Calibri Light" w:hAnsi="Calibri Light" w:cs="Calibri Light"/>
          <w:b w:val="0"/>
          <w:bCs w:val="0"/>
          <w:iCs w:val="0"/>
          <w:color w:val="2F5496"/>
          <w:sz w:val="26"/>
          <w:szCs w:val="26"/>
        </w:rPr>
        <w:t>3.</w:t>
      </w:r>
      <w:r w:rsidR="00EE29F5">
        <w:rPr>
          <w:rFonts w:ascii="Calibri Light" w:eastAsia="Calibri Light" w:hAnsi="Calibri Light" w:cs="Calibri Light"/>
          <w:b w:val="0"/>
          <w:bCs w:val="0"/>
          <w:iCs w:val="0"/>
          <w:color w:val="2F5496"/>
          <w:sz w:val="26"/>
          <w:szCs w:val="26"/>
        </w:rPr>
        <w:t>1</w:t>
      </w:r>
      <w:r>
        <w:rPr>
          <w:rFonts w:ascii="Calibri Light" w:eastAsia="Calibri Light" w:hAnsi="Calibri Light" w:cs="Calibri Light"/>
          <w:b w:val="0"/>
          <w:bCs w:val="0"/>
          <w:iCs w:val="0"/>
          <w:color w:val="2F5496"/>
          <w:sz w:val="26"/>
          <w:szCs w:val="26"/>
        </w:rPr>
        <w:t xml:space="preserve"> Analysis</w:t>
      </w:r>
    </w:p>
    <w:p w14:paraId="23477AE5" w14:textId="77777777" w:rsidR="00F54E83" w:rsidRDefault="00F54E83">
      <w:pPr>
        <w:spacing w:after="160" w:line="259" w:lineRule="auto"/>
        <w:rPr>
          <w:rFonts w:ascii="Calibri Light" w:eastAsia="Calibri Light" w:hAnsi="Calibri Light" w:cs="Calibri Light"/>
          <w:sz w:val="22"/>
          <w:szCs w:val="22"/>
        </w:rPr>
      </w:pPr>
    </w:p>
    <w:p w14:paraId="08426B20" w14:textId="77777777" w:rsidR="001D6C5F" w:rsidRDefault="00615257">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When I </w:t>
      </w:r>
      <w:r w:rsidR="00007F2E">
        <w:rPr>
          <w:rFonts w:ascii="Calibri Light" w:eastAsia="Calibri Light" w:hAnsi="Calibri Light" w:cs="Calibri Light"/>
          <w:sz w:val="22"/>
          <w:szCs w:val="22"/>
        </w:rPr>
        <w:t xml:space="preserve">first started </w:t>
      </w:r>
      <w:r>
        <w:rPr>
          <w:rFonts w:ascii="Calibri Light" w:eastAsia="Calibri Light" w:hAnsi="Calibri Light" w:cs="Calibri Light"/>
          <w:sz w:val="22"/>
          <w:szCs w:val="22"/>
        </w:rPr>
        <w:t xml:space="preserve">static </w:t>
      </w:r>
      <w:r w:rsidR="00007F2E">
        <w:rPr>
          <w:rFonts w:ascii="Calibri Light" w:eastAsia="Calibri Light" w:hAnsi="Calibri Light" w:cs="Calibri Light"/>
          <w:sz w:val="22"/>
          <w:szCs w:val="22"/>
        </w:rPr>
        <w:t>analysis, I spent a while looking through the default setups of getting environment variable</w:t>
      </w:r>
      <w:r>
        <w:rPr>
          <w:rFonts w:ascii="Calibri Light" w:eastAsia="Calibri Light" w:hAnsi="Calibri Light" w:cs="Calibri Light"/>
          <w:sz w:val="22"/>
          <w:szCs w:val="22"/>
        </w:rPr>
        <w:t>s and computers names. However</w:t>
      </w:r>
      <w:r w:rsidR="00007F2E">
        <w:rPr>
          <w:rFonts w:ascii="Calibri Light" w:eastAsia="Calibri Light" w:hAnsi="Calibri Light" w:cs="Calibri Light"/>
          <w:sz w:val="22"/>
          <w:szCs w:val="22"/>
        </w:rPr>
        <w:t>,</w:t>
      </w:r>
      <w:r w:rsidR="005B51B0">
        <w:rPr>
          <w:rFonts w:ascii="Calibri Light" w:eastAsia="Calibri Light" w:hAnsi="Calibri Light" w:cs="Calibri Light"/>
          <w:sz w:val="22"/>
          <w:szCs w:val="22"/>
        </w:rPr>
        <w:t xml:space="preserve"> after these default functions </w:t>
      </w:r>
      <w:proofErr w:type="gramStart"/>
      <w:r w:rsidR="005B51B0">
        <w:rPr>
          <w:rFonts w:ascii="Calibri Light" w:eastAsia="Calibri Light" w:hAnsi="Calibri Light" w:cs="Calibri Light"/>
          <w:sz w:val="22"/>
          <w:szCs w:val="22"/>
        </w:rPr>
        <w:t>calls</w:t>
      </w:r>
      <w:proofErr w:type="gramEnd"/>
      <w:r w:rsidR="00007F2E">
        <w:rPr>
          <w:rFonts w:ascii="Calibri Light" w:eastAsia="Calibri Light" w:hAnsi="Calibri Light" w:cs="Calibri Light"/>
          <w:sz w:val="22"/>
          <w:szCs w:val="22"/>
        </w:rPr>
        <w:t xml:space="preserve"> I managed to find an interesting tidbit, one of the </w:t>
      </w:r>
      <w:r w:rsidR="005B51B0">
        <w:rPr>
          <w:rFonts w:ascii="Calibri Light" w:eastAsia="Calibri Light" w:hAnsi="Calibri Light" w:cs="Calibri Light"/>
          <w:sz w:val="22"/>
          <w:szCs w:val="22"/>
        </w:rPr>
        <w:t xml:space="preserve">reasons </w:t>
      </w:r>
      <w:r w:rsidR="00007F2E">
        <w:rPr>
          <w:rFonts w:ascii="Calibri Light" w:eastAsia="Calibri Light" w:hAnsi="Calibri Light" w:cs="Calibri Light"/>
          <w:sz w:val="22"/>
          <w:szCs w:val="22"/>
        </w:rPr>
        <w:t>why I wanted to analyze movedie</w:t>
      </w:r>
      <w:r w:rsidR="004F5C2E">
        <w:rPr>
          <w:rFonts w:ascii="Calibri Light" w:eastAsia="Calibri Light" w:hAnsi="Calibri Light" w:cs="Calibri Light"/>
          <w:sz w:val="22"/>
          <w:szCs w:val="22"/>
        </w:rPr>
        <w:t>.exe</w:t>
      </w:r>
      <w:r w:rsidR="00007F2E">
        <w:rPr>
          <w:rFonts w:ascii="Calibri Light" w:eastAsia="Calibri Light" w:hAnsi="Calibri Light" w:cs="Calibri Light"/>
          <w:sz w:val="22"/>
          <w:szCs w:val="22"/>
        </w:rPr>
        <w:t xml:space="preserve">. </w:t>
      </w:r>
    </w:p>
    <w:p w14:paraId="77146C7C" w14:textId="77777777" w:rsidR="004F5C2E" w:rsidRDefault="004F5C2E">
      <w:pPr>
        <w:spacing w:after="160" w:line="259" w:lineRule="auto"/>
        <w:rPr>
          <w:sz w:val="22"/>
          <w:szCs w:val="22"/>
        </w:rPr>
      </w:pPr>
    </w:p>
    <w:p w14:paraId="6592C449" w14:textId="77777777" w:rsidR="00D628C2" w:rsidRDefault="00AB49D9">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666432" behindDoc="0" locked="0" layoutInCell="1" allowOverlap="1" wp14:anchorId="77C12C18" wp14:editId="48C587E2">
            <wp:simplePos x="0" y="0"/>
            <wp:positionH relativeFrom="column">
              <wp:posOffset>0</wp:posOffset>
            </wp:positionH>
            <wp:positionV relativeFrom="paragraph">
              <wp:posOffset>2532</wp:posOffset>
            </wp:positionV>
            <wp:extent cx="5943600" cy="924560"/>
            <wp:effectExtent l="0" t="0" r="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924560"/>
                    </a:xfrm>
                    <a:prstGeom prst="rect">
                      <a:avLst/>
                    </a:prstGeom>
                  </pic:spPr>
                </pic:pic>
              </a:graphicData>
            </a:graphic>
            <wp14:sizeRelH relativeFrom="page">
              <wp14:pctWidth>0</wp14:pctWidth>
            </wp14:sizeRelH>
            <wp14:sizeRelV relativeFrom="page">
              <wp14:pctHeight>0</wp14:pctHeight>
            </wp14:sizeRelV>
          </wp:anchor>
        </w:drawing>
      </w:r>
    </w:p>
    <w:p w14:paraId="4A810C72" w14:textId="04DD708C" w:rsidR="001D6C5F" w:rsidRDefault="00DE104D">
      <w:pPr>
        <w:spacing w:after="160" w:line="259" w:lineRule="auto"/>
        <w:rPr>
          <w:sz w:val="22"/>
          <w:szCs w:val="22"/>
        </w:rPr>
      </w:pPr>
      <w:r>
        <w:rPr>
          <w:rFonts w:ascii="Calibri Light" w:eastAsia="Calibri Light" w:hAnsi="Calibri Light" w:cs="Calibri Light"/>
          <w:sz w:val="22"/>
          <w:szCs w:val="22"/>
        </w:rPr>
        <w:t xml:space="preserve">Above </w:t>
      </w:r>
      <w:r w:rsidR="008E081A">
        <w:rPr>
          <w:rFonts w:ascii="Calibri Light" w:eastAsia="Calibri Light" w:hAnsi="Calibri Light" w:cs="Calibri Light"/>
          <w:sz w:val="22"/>
          <w:szCs w:val="22"/>
        </w:rPr>
        <w:t>is</w:t>
      </w:r>
      <w:r>
        <w:rPr>
          <w:rFonts w:ascii="Calibri Light" w:eastAsia="Calibri Light" w:hAnsi="Calibri Light" w:cs="Calibri Light"/>
          <w:sz w:val="22"/>
          <w:szCs w:val="22"/>
        </w:rPr>
        <w:t xml:space="preserve"> a snippet from the decompiler in Ghidra. </w:t>
      </w:r>
      <w:r w:rsidR="00007F2E">
        <w:rPr>
          <w:rFonts w:ascii="Calibri Light" w:eastAsia="Calibri Light" w:hAnsi="Calibri Light" w:cs="Calibri Light"/>
          <w:sz w:val="22"/>
          <w:szCs w:val="22"/>
        </w:rPr>
        <w:t xml:space="preserve">As </w:t>
      </w:r>
      <w:r w:rsidR="007C614C">
        <w:rPr>
          <w:rFonts w:ascii="Calibri Light" w:eastAsia="Calibri Light" w:hAnsi="Calibri Light" w:cs="Calibri Light"/>
          <w:sz w:val="22"/>
          <w:szCs w:val="22"/>
        </w:rPr>
        <w:t>shown</w:t>
      </w:r>
      <w:r w:rsidR="00007F2E">
        <w:rPr>
          <w:rFonts w:ascii="Calibri Light" w:eastAsia="Calibri Light" w:hAnsi="Calibri Light" w:cs="Calibri Light"/>
          <w:sz w:val="22"/>
          <w:szCs w:val="22"/>
        </w:rPr>
        <w:t>, the malware checks for an environment variable called ‘casema’</w:t>
      </w:r>
      <w:r w:rsidR="001B6A14">
        <w:rPr>
          <w:rFonts w:ascii="Calibri Light" w:eastAsia="Calibri Light" w:hAnsi="Calibri Light" w:cs="Calibri Light"/>
          <w:sz w:val="22"/>
          <w:szCs w:val="22"/>
        </w:rPr>
        <w:t xml:space="preserve">. Casema </w:t>
      </w:r>
      <w:r w:rsidR="00007F2E">
        <w:rPr>
          <w:rFonts w:ascii="Calibri Light" w:eastAsia="Calibri Light" w:hAnsi="Calibri Light" w:cs="Calibri Light"/>
          <w:sz w:val="22"/>
          <w:szCs w:val="22"/>
        </w:rPr>
        <w:t xml:space="preserve">seems to be a Dutch trading company and my first thought was that </w:t>
      </w:r>
      <w:r w:rsidR="00E95099">
        <w:rPr>
          <w:rFonts w:ascii="Calibri Light" w:eastAsia="Calibri Light" w:hAnsi="Calibri Light" w:cs="Calibri Light"/>
          <w:sz w:val="22"/>
          <w:szCs w:val="22"/>
        </w:rPr>
        <w:t xml:space="preserve">this </w:t>
      </w:r>
      <w:r w:rsidR="00007F2E">
        <w:rPr>
          <w:rFonts w:ascii="Calibri Light" w:eastAsia="Calibri Light" w:hAnsi="Calibri Light" w:cs="Calibri Light"/>
          <w:sz w:val="22"/>
          <w:szCs w:val="22"/>
        </w:rPr>
        <w:t xml:space="preserve">was </w:t>
      </w:r>
      <w:r w:rsidR="00E95099">
        <w:rPr>
          <w:rFonts w:ascii="Calibri Light" w:eastAsia="Calibri Light" w:hAnsi="Calibri Light" w:cs="Calibri Light"/>
          <w:sz w:val="22"/>
          <w:szCs w:val="22"/>
        </w:rPr>
        <w:t xml:space="preserve">some sort of </w:t>
      </w:r>
      <w:r w:rsidR="003E4ED8">
        <w:rPr>
          <w:rFonts w:ascii="Calibri Light" w:eastAsia="Calibri Light" w:hAnsi="Calibri Light" w:cs="Calibri Light"/>
          <w:sz w:val="22"/>
          <w:szCs w:val="22"/>
        </w:rPr>
        <w:t>targeted malware where the</w:t>
      </w:r>
      <w:r w:rsidR="00007F2E">
        <w:rPr>
          <w:rFonts w:ascii="Calibri Light" w:eastAsia="Calibri Light" w:hAnsi="Calibri Light" w:cs="Calibri Light"/>
          <w:sz w:val="22"/>
          <w:szCs w:val="22"/>
        </w:rPr>
        <w:t xml:space="preserve"> malware authors only wanted </w:t>
      </w:r>
      <w:r w:rsidR="003E4ED8">
        <w:rPr>
          <w:rFonts w:ascii="Calibri Light" w:eastAsia="Calibri Light" w:hAnsi="Calibri Light" w:cs="Calibri Light"/>
          <w:sz w:val="22"/>
          <w:szCs w:val="22"/>
        </w:rPr>
        <w:t xml:space="preserve">it </w:t>
      </w:r>
      <w:r w:rsidR="00007F2E">
        <w:rPr>
          <w:rFonts w:ascii="Calibri Light" w:eastAsia="Calibri Light" w:hAnsi="Calibri Light" w:cs="Calibri Light"/>
          <w:sz w:val="22"/>
          <w:szCs w:val="22"/>
        </w:rPr>
        <w:t xml:space="preserve">to execute on that specific company. However, one of my colleagues suggested that it was a kill switch instead, </w:t>
      </w:r>
      <w:r w:rsidR="003E4ED8">
        <w:rPr>
          <w:rFonts w:ascii="Calibri Light" w:eastAsia="Calibri Light" w:hAnsi="Calibri Light" w:cs="Calibri Light"/>
          <w:sz w:val="22"/>
          <w:szCs w:val="22"/>
        </w:rPr>
        <w:t>where if the environment variable was set to a certain value it wouldn’t run</w:t>
      </w:r>
      <w:r w:rsidR="00007F2E">
        <w:rPr>
          <w:rFonts w:ascii="Calibri Light" w:eastAsia="Calibri Light" w:hAnsi="Calibri Light" w:cs="Calibri Light"/>
          <w:sz w:val="22"/>
          <w:szCs w:val="22"/>
        </w:rPr>
        <w:t>. Looking at the code it se</w:t>
      </w:r>
      <w:r w:rsidR="003E4ED8">
        <w:rPr>
          <w:rFonts w:ascii="Calibri Light" w:eastAsia="Calibri Light" w:hAnsi="Calibri Light" w:cs="Calibri Light"/>
          <w:sz w:val="22"/>
          <w:szCs w:val="22"/>
        </w:rPr>
        <w:t xml:space="preserve">ems regardless </w:t>
      </w:r>
      <w:r w:rsidR="00B27D25">
        <w:rPr>
          <w:rFonts w:ascii="Calibri Light" w:eastAsia="Calibri Light" w:hAnsi="Calibri Light" w:cs="Calibri Light"/>
          <w:sz w:val="22"/>
          <w:szCs w:val="22"/>
        </w:rPr>
        <w:t>of it</w:t>
      </w:r>
      <w:r w:rsidR="003C497A">
        <w:rPr>
          <w:rFonts w:ascii="Calibri Light" w:eastAsia="Calibri Light" w:hAnsi="Calibri Light" w:cs="Calibri Light"/>
          <w:sz w:val="22"/>
          <w:szCs w:val="22"/>
        </w:rPr>
        <w:t>s</w:t>
      </w:r>
      <w:r w:rsidR="00B27D25">
        <w:rPr>
          <w:rFonts w:ascii="Calibri Light" w:eastAsia="Calibri Light" w:hAnsi="Calibri Light" w:cs="Calibri Light"/>
          <w:sz w:val="22"/>
          <w:szCs w:val="22"/>
        </w:rPr>
        <w:t xml:space="preserve"> value</w:t>
      </w:r>
      <w:r w:rsidR="001A14D5">
        <w:rPr>
          <w:rFonts w:ascii="Calibri Light" w:eastAsia="Calibri Light" w:hAnsi="Calibri Light" w:cs="Calibri Light"/>
          <w:sz w:val="22"/>
          <w:szCs w:val="22"/>
        </w:rPr>
        <w:t xml:space="preserve"> it</w:t>
      </w:r>
      <w:r w:rsidR="00B27D25">
        <w:rPr>
          <w:rFonts w:ascii="Calibri Light" w:eastAsia="Calibri Light" w:hAnsi="Calibri Light" w:cs="Calibri Light"/>
          <w:sz w:val="22"/>
          <w:szCs w:val="22"/>
        </w:rPr>
        <w:t xml:space="preserve"> </w:t>
      </w:r>
      <w:r w:rsidR="003C497A">
        <w:rPr>
          <w:rFonts w:ascii="Calibri Light" w:eastAsia="Calibri Light" w:hAnsi="Calibri Light" w:cs="Calibri Light"/>
          <w:sz w:val="22"/>
          <w:szCs w:val="22"/>
        </w:rPr>
        <w:t>continues execution</w:t>
      </w:r>
      <w:r w:rsidR="00007F2E">
        <w:rPr>
          <w:rFonts w:ascii="Calibri Light" w:eastAsia="Calibri Light" w:hAnsi="Calibri Light" w:cs="Calibri Light"/>
          <w:sz w:val="22"/>
          <w:szCs w:val="22"/>
        </w:rPr>
        <w:t>.</w:t>
      </w:r>
      <w:r w:rsidR="00BF525A">
        <w:rPr>
          <w:rFonts w:ascii="Calibri Light" w:eastAsia="Calibri Light" w:hAnsi="Calibri Light" w:cs="Calibri Light"/>
          <w:sz w:val="22"/>
          <w:szCs w:val="22"/>
        </w:rPr>
        <w:t xml:space="preserve"> No clue what this does, but it</w:t>
      </w:r>
      <w:r w:rsidR="00007F2E">
        <w:rPr>
          <w:rFonts w:ascii="Calibri Light" w:eastAsia="Calibri Light" w:hAnsi="Calibri Light" w:cs="Calibri Light"/>
          <w:sz w:val="22"/>
          <w:szCs w:val="22"/>
        </w:rPr>
        <w:t xml:space="preserve"> </w:t>
      </w:r>
      <w:r w:rsidR="00FF02A0">
        <w:rPr>
          <w:rFonts w:ascii="Calibri Light" w:eastAsia="Calibri Light" w:hAnsi="Calibri Light" w:cs="Calibri Light"/>
          <w:sz w:val="22"/>
          <w:szCs w:val="22"/>
        </w:rPr>
        <w:t xml:space="preserve">made me curious as this </w:t>
      </w:r>
      <w:r w:rsidR="008C4AD7">
        <w:rPr>
          <w:rFonts w:ascii="Calibri Light" w:eastAsia="Calibri Light" w:hAnsi="Calibri Light" w:cs="Calibri Light"/>
          <w:sz w:val="22"/>
          <w:szCs w:val="22"/>
        </w:rPr>
        <w:t>was the only “malicious code</w:t>
      </w:r>
      <w:r w:rsidR="00281B51">
        <w:rPr>
          <w:rFonts w:ascii="Calibri Light" w:eastAsia="Calibri Light" w:hAnsi="Calibri Light" w:cs="Calibri Light"/>
          <w:sz w:val="22"/>
          <w:szCs w:val="22"/>
        </w:rPr>
        <w:t>” I</w:t>
      </w:r>
      <w:r w:rsidR="00007F2E">
        <w:rPr>
          <w:rFonts w:ascii="Calibri Light" w:eastAsia="Calibri Light" w:hAnsi="Calibri Light" w:cs="Calibri Light"/>
          <w:sz w:val="22"/>
          <w:szCs w:val="22"/>
        </w:rPr>
        <w:t xml:space="preserve"> could find in movedie.exe </w:t>
      </w:r>
      <w:r w:rsidR="00FF02A0">
        <w:rPr>
          <w:rFonts w:ascii="Calibri Light" w:eastAsia="Calibri Light" w:hAnsi="Calibri Light" w:cs="Calibri Light"/>
          <w:sz w:val="22"/>
          <w:szCs w:val="22"/>
        </w:rPr>
        <w:t>so I decided to change approach</w:t>
      </w:r>
      <w:r w:rsidR="00007F2E">
        <w:rPr>
          <w:rFonts w:ascii="Calibri Light" w:eastAsia="Calibri Light" w:hAnsi="Calibri Light" w:cs="Calibri Light"/>
          <w:sz w:val="22"/>
          <w:szCs w:val="22"/>
        </w:rPr>
        <w:t xml:space="preserve">. </w:t>
      </w:r>
    </w:p>
    <w:p w14:paraId="7AD16656" w14:textId="2171607B" w:rsidR="002E018B" w:rsidRDefault="007F18C7">
      <w:pPr>
        <w:spacing w:after="160" w:line="259" w:lineRule="auto"/>
        <w:rPr>
          <w:rFonts w:ascii="Calibri Light" w:eastAsia="Calibri Light" w:hAnsi="Calibri Light" w:cs="Calibri Light"/>
          <w:sz w:val="22"/>
          <w:szCs w:val="22"/>
        </w:rPr>
      </w:pPr>
      <w:r>
        <w:rPr>
          <w:noProof/>
        </w:rPr>
        <w:lastRenderedPageBreak/>
        <w:drawing>
          <wp:anchor distT="0" distB="0" distL="114300" distR="114300" simplePos="0" relativeHeight="251700224" behindDoc="0" locked="0" layoutInCell="1" allowOverlap="1" wp14:anchorId="6153A6A8" wp14:editId="68D657B1">
            <wp:simplePos x="0" y="0"/>
            <wp:positionH relativeFrom="margin">
              <wp:align>right</wp:align>
            </wp:positionH>
            <wp:positionV relativeFrom="paragraph">
              <wp:posOffset>965145</wp:posOffset>
            </wp:positionV>
            <wp:extent cx="5943600" cy="16065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606550"/>
                    </a:xfrm>
                    <a:prstGeom prst="rect">
                      <a:avLst/>
                    </a:prstGeom>
                  </pic:spPr>
                </pic:pic>
              </a:graphicData>
            </a:graphic>
            <wp14:sizeRelH relativeFrom="page">
              <wp14:pctWidth>0</wp14:pctWidth>
            </wp14:sizeRelH>
            <wp14:sizeRelV relativeFrom="page">
              <wp14:pctHeight>0</wp14:pctHeight>
            </wp14:sizeRelV>
          </wp:anchor>
        </w:drawing>
      </w:r>
      <w:r w:rsidR="00007F2E">
        <w:rPr>
          <w:rFonts w:ascii="Calibri Light" w:eastAsia="Calibri Light" w:hAnsi="Calibri Light" w:cs="Calibri Light"/>
          <w:sz w:val="22"/>
          <w:szCs w:val="22"/>
        </w:rPr>
        <w:t xml:space="preserve">I </w:t>
      </w:r>
      <w:r w:rsidR="00FF02A0">
        <w:rPr>
          <w:rFonts w:ascii="Calibri Light" w:eastAsia="Calibri Light" w:hAnsi="Calibri Light" w:cs="Calibri Light"/>
          <w:sz w:val="22"/>
          <w:szCs w:val="22"/>
        </w:rPr>
        <w:t>opened movedie.exe</w:t>
      </w:r>
      <w:r w:rsidR="00007F2E">
        <w:rPr>
          <w:rFonts w:ascii="Calibri Light" w:eastAsia="Calibri Light" w:hAnsi="Calibri Light" w:cs="Calibri Light"/>
          <w:sz w:val="22"/>
          <w:szCs w:val="22"/>
        </w:rPr>
        <w:t xml:space="preserve"> up in IDA Pro to </w:t>
      </w:r>
      <w:proofErr w:type="gramStart"/>
      <w:r w:rsidR="00007F2E">
        <w:rPr>
          <w:rFonts w:ascii="Calibri Light" w:eastAsia="Calibri Light" w:hAnsi="Calibri Light" w:cs="Calibri Light"/>
          <w:sz w:val="22"/>
          <w:szCs w:val="22"/>
        </w:rPr>
        <w:t>take a look</w:t>
      </w:r>
      <w:proofErr w:type="gramEnd"/>
      <w:r w:rsidR="00007F2E">
        <w:rPr>
          <w:rFonts w:ascii="Calibri Light" w:eastAsia="Calibri Light" w:hAnsi="Calibri Light" w:cs="Calibri Light"/>
          <w:sz w:val="22"/>
          <w:szCs w:val="22"/>
        </w:rPr>
        <w:t xml:space="preserve"> at the malware dynamically. While my version of IDA didn’t have hex-rays </w:t>
      </w:r>
      <w:r w:rsidR="007C614C">
        <w:rPr>
          <w:rFonts w:ascii="Calibri Light" w:eastAsia="Calibri Light" w:hAnsi="Calibri Light" w:cs="Calibri Light"/>
          <w:sz w:val="22"/>
          <w:szCs w:val="22"/>
        </w:rPr>
        <w:t xml:space="preserve">decompiler </w:t>
      </w:r>
      <w:r w:rsidR="006745D2">
        <w:rPr>
          <w:rFonts w:ascii="Calibri Light" w:eastAsia="Calibri Light" w:hAnsi="Calibri Light" w:cs="Calibri Light"/>
          <w:sz w:val="22"/>
          <w:szCs w:val="22"/>
        </w:rPr>
        <w:t>paid for</w:t>
      </w:r>
      <w:r w:rsidR="00007F2E">
        <w:rPr>
          <w:rFonts w:ascii="Calibri Light" w:eastAsia="Calibri Light" w:hAnsi="Calibri Light" w:cs="Calibri Light"/>
          <w:sz w:val="22"/>
          <w:szCs w:val="22"/>
        </w:rPr>
        <w:t xml:space="preserve"> (meaning I couldn’t look at the </w:t>
      </w:r>
      <w:r w:rsidR="00D33752">
        <w:rPr>
          <w:rFonts w:ascii="Calibri Light" w:eastAsia="Calibri Light" w:hAnsi="Calibri Light" w:cs="Calibri Light"/>
          <w:sz w:val="22"/>
          <w:szCs w:val="22"/>
        </w:rPr>
        <w:t>decompiled</w:t>
      </w:r>
      <w:r w:rsidR="00007F2E">
        <w:rPr>
          <w:rFonts w:ascii="Calibri Light" w:eastAsia="Calibri Light" w:hAnsi="Calibri Light" w:cs="Calibri Light"/>
          <w:sz w:val="22"/>
          <w:szCs w:val="22"/>
        </w:rPr>
        <w:t xml:space="preserve"> code), it did have a debugger. This meant that I could </w:t>
      </w:r>
      <w:r w:rsidR="00D33752">
        <w:rPr>
          <w:rFonts w:ascii="Calibri Light" w:eastAsia="Calibri Light" w:hAnsi="Calibri Light" w:cs="Calibri Light"/>
          <w:sz w:val="22"/>
          <w:szCs w:val="22"/>
        </w:rPr>
        <w:t>step</w:t>
      </w:r>
      <w:r w:rsidR="00007F2E">
        <w:rPr>
          <w:rFonts w:ascii="Calibri Light" w:eastAsia="Calibri Light" w:hAnsi="Calibri Light" w:cs="Calibri Light"/>
          <w:sz w:val="22"/>
          <w:szCs w:val="22"/>
        </w:rPr>
        <w:t xml:space="preserve"> through the </w:t>
      </w:r>
      <w:r w:rsidR="002E70D4">
        <w:rPr>
          <w:rFonts w:ascii="Calibri Light" w:eastAsia="Calibri Light" w:hAnsi="Calibri Light" w:cs="Calibri Light"/>
          <w:sz w:val="22"/>
          <w:szCs w:val="22"/>
        </w:rPr>
        <w:t>code</w:t>
      </w:r>
      <w:r w:rsidR="00007F2E">
        <w:rPr>
          <w:rFonts w:ascii="Calibri Light" w:eastAsia="Calibri Light" w:hAnsi="Calibri Light" w:cs="Calibri Light"/>
          <w:sz w:val="22"/>
          <w:szCs w:val="22"/>
        </w:rPr>
        <w:t xml:space="preserve"> and see real changes in the </w:t>
      </w:r>
      <w:r w:rsidR="002E70D4">
        <w:rPr>
          <w:rFonts w:ascii="Calibri Light" w:eastAsia="Calibri Light" w:hAnsi="Calibri Light" w:cs="Calibri Light"/>
          <w:sz w:val="22"/>
          <w:szCs w:val="22"/>
        </w:rPr>
        <w:t>malware</w:t>
      </w:r>
      <w:r w:rsidR="00007F2E">
        <w:rPr>
          <w:rFonts w:ascii="Calibri Light" w:eastAsia="Calibri Light" w:hAnsi="Calibri Light" w:cs="Calibri Light"/>
          <w:sz w:val="22"/>
          <w:szCs w:val="22"/>
        </w:rPr>
        <w:t xml:space="preserve">. After stepping through for a bit, I found a </w:t>
      </w:r>
      <w:r w:rsidR="006745D2">
        <w:rPr>
          <w:rFonts w:ascii="Calibri Light" w:eastAsia="Calibri Light" w:hAnsi="Calibri Light" w:cs="Calibri Light"/>
          <w:sz w:val="22"/>
          <w:szCs w:val="22"/>
        </w:rPr>
        <w:t xml:space="preserve">call </w:t>
      </w:r>
      <w:r w:rsidR="00007F2E">
        <w:rPr>
          <w:rFonts w:ascii="Calibri Light" w:eastAsia="Calibri Light" w:hAnsi="Calibri Light" w:cs="Calibri Light"/>
          <w:sz w:val="22"/>
          <w:szCs w:val="22"/>
        </w:rPr>
        <w:t>to a module called welldrop.exe, which</w:t>
      </w:r>
      <w:r w:rsidR="002A4FC0">
        <w:rPr>
          <w:rFonts w:ascii="Calibri Light" w:eastAsia="Calibri Light" w:hAnsi="Calibri Light" w:cs="Calibri Light"/>
          <w:sz w:val="22"/>
          <w:szCs w:val="22"/>
        </w:rPr>
        <w:t xml:space="preserve"> is</w:t>
      </w:r>
      <w:r w:rsidR="00007F2E">
        <w:rPr>
          <w:rFonts w:ascii="Calibri Light" w:eastAsia="Calibri Light" w:hAnsi="Calibri Light" w:cs="Calibri Light"/>
          <w:sz w:val="22"/>
          <w:szCs w:val="22"/>
        </w:rPr>
        <w:t xml:space="preserve"> essentially another program </w:t>
      </w:r>
      <w:r w:rsidR="003A401C">
        <w:rPr>
          <w:rFonts w:ascii="Calibri Light" w:eastAsia="Calibri Light" w:hAnsi="Calibri Light" w:cs="Calibri Light"/>
          <w:sz w:val="22"/>
          <w:szCs w:val="22"/>
        </w:rPr>
        <w:t>inside of movedie.exe</w:t>
      </w:r>
      <w:r w:rsidR="00007F2E">
        <w:rPr>
          <w:rFonts w:ascii="Calibri Light" w:eastAsia="Calibri Light" w:hAnsi="Calibri Light" w:cs="Calibri Light"/>
          <w:sz w:val="22"/>
          <w:szCs w:val="22"/>
        </w:rPr>
        <w:t xml:space="preserve">. </w:t>
      </w:r>
      <w:r w:rsidR="00BC3256">
        <w:rPr>
          <w:rFonts w:ascii="Calibri Light" w:eastAsia="Calibri Light" w:hAnsi="Calibri Light" w:cs="Calibri Light"/>
          <w:sz w:val="22"/>
          <w:szCs w:val="22"/>
        </w:rPr>
        <w:t xml:space="preserve">Here </w:t>
      </w:r>
      <w:r w:rsidR="004F2A41">
        <w:rPr>
          <w:rFonts w:ascii="Calibri Light" w:eastAsia="Calibri Light" w:hAnsi="Calibri Light" w:cs="Calibri Light"/>
          <w:sz w:val="22"/>
          <w:szCs w:val="22"/>
        </w:rPr>
        <w:t xml:space="preserve">is the </w:t>
      </w:r>
      <w:r w:rsidR="0035214B">
        <w:rPr>
          <w:rFonts w:ascii="Calibri Light" w:eastAsia="Calibri Light" w:hAnsi="Calibri Light" w:cs="Calibri Light"/>
          <w:sz w:val="22"/>
          <w:szCs w:val="22"/>
        </w:rPr>
        <w:t>welldrop</w:t>
      </w:r>
      <w:r w:rsidR="004F2A41">
        <w:rPr>
          <w:rFonts w:ascii="Calibri Light" w:eastAsia="Calibri Light" w:hAnsi="Calibri Light" w:cs="Calibri Light"/>
          <w:sz w:val="22"/>
          <w:szCs w:val="22"/>
        </w:rPr>
        <w:t xml:space="preserve">.exe segment in </w:t>
      </w:r>
      <w:r w:rsidR="00BC3256">
        <w:rPr>
          <w:rFonts w:ascii="Calibri Light" w:eastAsia="Calibri Light" w:hAnsi="Calibri Light" w:cs="Calibri Light"/>
          <w:sz w:val="22"/>
          <w:szCs w:val="22"/>
        </w:rPr>
        <w:t>movedie.exe’s memory.</w:t>
      </w:r>
    </w:p>
    <w:p w14:paraId="3D6029B8" w14:textId="77777777" w:rsidR="007F18C7" w:rsidRDefault="007F18C7">
      <w:pPr>
        <w:spacing w:after="160" w:line="259" w:lineRule="auto"/>
        <w:rPr>
          <w:rFonts w:ascii="Calibri Light" w:eastAsia="Calibri Light" w:hAnsi="Calibri Light" w:cs="Calibri Light"/>
          <w:sz w:val="22"/>
          <w:szCs w:val="22"/>
        </w:rPr>
      </w:pPr>
    </w:p>
    <w:p w14:paraId="4DC19267" w14:textId="1772FD2A" w:rsidR="002E018B" w:rsidRPr="002E018B" w:rsidRDefault="00793948">
      <w:pPr>
        <w:spacing w:after="160" w:line="259" w:lineRule="auto"/>
        <w:rPr>
          <w:sz w:val="22"/>
          <w:szCs w:val="22"/>
        </w:rPr>
      </w:pPr>
      <w:r>
        <w:rPr>
          <w:rFonts w:ascii="Calibri Light" w:eastAsia="Calibri Light" w:hAnsi="Calibri Light" w:cs="Calibri Light"/>
          <w:sz w:val="22"/>
          <w:szCs w:val="22"/>
        </w:rPr>
        <w:t xml:space="preserve">To enter </w:t>
      </w:r>
      <w:r w:rsidR="0035214B">
        <w:rPr>
          <w:rFonts w:ascii="Calibri Light" w:eastAsia="Calibri Light" w:hAnsi="Calibri Light" w:cs="Calibri Light"/>
          <w:sz w:val="22"/>
          <w:szCs w:val="22"/>
        </w:rPr>
        <w:t>welldrop</w:t>
      </w:r>
      <w:r w:rsidR="00210ACB">
        <w:rPr>
          <w:rFonts w:ascii="Calibri Light" w:eastAsia="Calibri Light" w:hAnsi="Calibri Light" w:cs="Calibri Light"/>
          <w:sz w:val="22"/>
          <w:szCs w:val="22"/>
        </w:rPr>
        <w:t>.exe</w:t>
      </w:r>
      <w:r w:rsidR="00C022A8">
        <w:rPr>
          <w:rFonts w:ascii="Calibri Light" w:eastAsia="Calibri Light" w:hAnsi="Calibri Light" w:cs="Calibri Light"/>
          <w:sz w:val="22"/>
          <w:szCs w:val="22"/>
        </w:rPr>
        <w:t>, t</w:t>
      </w:r>
      <w:r w:rsidR="00A64C3D">
        <w:rPr>
          <w:rFonts w:ascii="Calibri Light" w:eastAsia="Calibri Light" w:hAnsi="Calibri Light" w:cs="Calibri Light"/>
          <w:sz w:val="22"/>
          <w:szCs w:val="22"/>
        </w:rPr>
        <w:t>he malware</w:t>
      </w:r>
      <w:r w:rsidR="0001529C">
        <w:rPr>
          <w:rFonts w:ascii="Calibri Light" w:eastAsia="Calibri Light" w:hAnsi="Calibri Light" w:cs="Calibri Light"/>
          <w:sz w:val="22"/>
          <w:szCs w:val="22"/>
        </w:rPr>
        <w:t xml:space="preserve"> </w:t>
      </w:r>
      <w:r w:rsidR="00BC3256">
        <w:rPr>
          <w:rFonts w:ascii="Calibri Light" w:eastAsia="Calibri Light" w:hAnsi="Calibri Light" w:cs="Calibri Light"/>
          <w:sz w:val="22"/>
          <w:szCs w:val="22"/>
        </w:rPr>
        <w:t xml:space="preserve">calls a register value (ESI) which </w:t>
      </w:r>
      <w:r w:rsidR="00D7145C">
        <w:rPr>
          <w:rFonts w:ascii="Calibri Light" w:eastAsia="Calibri Light" w:hAnsi="Calibri Light" w:cs="Calibri Light"/>
          <w:sz w:val="22"/>
          <w:szCs w:val="22"/>
        </w:rPr>
        <w:t>points to</w:t>
      </w:r>
      <w:r w:rsidR="00BC3256">
        <w:rPr>
          <w:rFonts w:ascii="Calibri Light" w:eastAsia="Calibri Light" w:hAnsi="Calibri Light" w:cs="Calibri Light"/>
          <w:sz w:val="22"/>
          <w:szCs w:val="22"/>
        </w:rPr>
        <w:t xml:space="preserve"> </w:t>
      </w:r>
      <w:r w:rsidR="007E7946">
        <w:rPr>
          <w:rFonts w:ascii="Calibri Light" w:eastAsia="Calibri Light" w:hAnsi="Calibri Light" w:cs="Calibri Light"/>
          <w:sz w:val="22"/>
          <w:szCs w:val="22"/>
        </w:rPr>
        <w:t xml:space="preserve">a dynamic </w:t>
      </w:r>
      <w:r w:rsidR="009B5C41">
        <w:rPr>
          <w:rFonts w:ascii="Calibri Light" w:eastAsia="Calibri Light" w:hAnsi="Calibri Light" w:cs="Calibri Light"/>
          <w:sz w:val="22"/>
          <w:szCs w:val="22"/>
        </w:rPr>
        <w:t>address</w:t>
      </w:r>
      <w:r w:rsidR="00BC3256">
        <w:rPr>
          <w:rFonts w:ascii="Calibri Light" w:eastAsia="Calibri Light" w:hAnsi="Calibri Light" w:cs="Calibri Light"/>
          <w:sz w:val="22"/>
          <w:szCs w:val="22"/>
        </w:rPr>
        <w:t xml:space="preserve"> </w:t>
      </w:r>
      <w:r w:rsidR="00A414ED">
        <w:rPr>
          <w:rFonts w:ascii="Calibri Light" w:eastAsia="Calibri Light" w:hAnsi="Calibri Light" w:cs="Calibri Light"/>
          <w:sz w:val="22"/>
          <w:szCs w:val="22"/>
        </w:rPr>
        <w:t xml:space="preserve">inside </w:t>
      </w:r>
      <w:r w:rsidR="00BC3256">
        <w:rPr>
          <w:rFonts w:ascii="Calibri Light" w:eastAsia="Calibri Light" w:hAnsi="Calibri Light" w:cs="Calibri Light"/>
          <w:sz w:val="22"/>
          <w:szCs w:val="22"/>
        </w:rPr>
        <w:t xml:space="preserve">of </w:t>
      </w:r>
      <w:r w:rsidR="0035214B">
        <w:rPr>
          <w:rFonts w:ascii="Calibri Light" w:eastAsia="Calibri Light" w:hAnsi="Calibri Light" w:cs="Calibri Light"/>
          <w:sz w:val="22"/>
          <w:szCs w:val="22"/>
        </w:rPr>
        <w:t>welldrop</w:t>
      </w:r>
      <w:r w:rsidR="00A64C3D">
        <w:rPr>
          <w:rFonts w:ascii="Calibri Light" w:eastAsia="Calibri Light" w:hAnsi="Calibri Light" w:cs="Calibri Light"/>
          <w:sz w:val="22"/>
          <w:szCs w:val="22"/>
        </w:rPr>
        <w:t>.exe</w:t>
      </w:r>
      <w:r w:rsidR="00357EDC">
        <w:rPr>
          <w:rFonts w:ascii="Calibri Light" w:eastAsia="Calibri Light" w:hAnsi="Calibri Light" w:cs="Calibri Light"/>
          <w:sz w:val="22"/>
          <w:szCs w:val="22"/>
        </w:rPr>
        <w:t xml:space="preserve"> and redirects the</w:t>
      </w:r>
      <w:r w:rsidR="00210ACB">
        <w:rPr>
          <w:rFonts w:ascii="Calibri Light" w:eastAsia="Calibri Light" w:hAnsi="Calibri Light" w:cs="Calibri Light"/>
          <w:sz w:val="22"/>
          <w:szCs w:val="22"/>
        </w:rPr>
        <w:t xml:space="preserve"> execution flow. </w:t>
      </w:r>
      <w:r w:rsidR="00E15071">
        <w:rPr>
          <w:rFonts w:ascii="Calibri Light" w:eastAsia="Calibri Light" w:hAnsi="Calibri Light" w:cs="Calibri Light"/>
          <w:sz w:val="22"/>
          <w:szCs w:val="22"/>
        </w:rPr>
        <w:t xml:space="preserve"> </w:t>
      </w:r>
      <w:proofErr w:type="gramStart"/>
      <w:r w:rsidR="00D7145C">
        <w:rPr>
          <w:rFonts w:ascii="Calibri Light" w:eastAsia="Calibri Light" w:hAnsi="Calibri Light" w:cs="Calibri Light"/>
          <w:sz w:val="22"/>
          <w:szCs w:val="22"/>
        </w:rPr>
        <w:t>This is why</w:t>
      </w:r>
      <w:proofErr w:type="gramEnd"/>
      <w:r w:rsidR="00D7145C">
        <w:rPr>
          <w:rFonts w:ascii="Calibri Light" w:eastAsia="Calibri Light" w:hAnsi="Calibri Light" w:cs="Calibri Light"/>
          <w:sz w:val="22"/>
          <w:szCs w:val="22"/>
        </w:rPr>
        <w:t xml:space="preserve"> dynamic analysis is important as </w:t>
      </w:r>
      <w:r w:rsidR="00007F2E">
        <w:rPr>
          <w:rFonts w:ascii="Calibri Light" w:eastAsia="Calibri Light" w:hAnsi="Calibri Light" w:cs="Calibri Light"/>
          <w:sz w:val="22"/>
          <w:szCs w:val="22"/>
        </w:rPr>
        <w:t>static analysis would not have known what that value was</w:t>
      </w:r>
      <w:r w:rsidR="00DA6CEE">
        <w:rPr>
          <w:rFonts w:ascii="Calibri Light" w:eastAsia="Calibri Light" w:hAnsi="Calibri Light" w:cs="Calibri Light"/>
          <w:sz w:val="22"/>
          <w:szCs w:val="22"/>
        </w:rPr>
        <w:t xml:space="preserve"> as it is dynamically created</w:t>
      </w:r>
      <w:r w:rsidR="00007F2E">
        <w:rPr>
          <w:rFonts w:ascii="Calibri Light" w:eastAsia="Calibri Light" w:hAnsi="Calibri Light" w:cs="Calibri Light"/>
          <w:sz w:val="22"/>
          <w:szCs w:val="22"/>
        </w:rPr>
        <w:t xml:space="preserve">. </w:t>
      </w:r>
    </w:p>
    <w:p w14:paraId="7348F984" w14:textId="77777777" w:rsidR="002349F6" w:rsidRDefault="00E00253">
      <w:pPr>
        <w:spacing w:after="160" w:line="259" w:lineRule="auto"/>
        <w:rPr>
          <w:rFonts w:asciiTheme="majorHAnsi" w:hAnsiTheme="majorHAnsi" w:cstheme="majorHAnsi"/>
          <w:color w:val="ED7D31" w:themeColor="accent2"/>
          <w:sz w:val="22"/>
          <w:szCs w:val="22"/>
        </w:rPr>
      </w:pPr>
      <w:r w:rsidRPr="00E171D7">
        <w:rPr>
          <w:rFonts w:asciiTheme="majorHAnsi" w:eastAsia="Calibri Light" w:hAnsiTheme="majorHAnsi" w:cstheme="majorHAnsi"/>
          <w:color w:val="ED7D31" w:themeColor="accent2"/>
          <w:sz w:val="22"/>
          <w:szCs w:val="22"/>
        </w:rPr>
        <w:t>[</w:t>
      </w:r>
      <w:r w:rsidR="00BB0792" w:rsidRPr="00E171D7">
        <w:rPr>
          <w:rFonts w:asciiTheme="majorHAnsi" w:eastAsia="Calibri Light" w:hAnsiTheme="majorHAnsi" w:cstheme="majorHAnsi"/>
          <w:color w:val="ED7D31" w:themeColor="accent2"/>
          <w:sz w:val="22"/>
          <w:szCs w:val="22"/>
        </w:rPr>
        <w:t>Assembly:</w:t>
      </w:r>
      <w:r w:rsidRPr="00E171D7">
        <w:rPr>
          <w:rFonts w:asciiTheme="majorHAnsi" w:eastAsia="Calibri Light" w:hAnsiTheme="majorHAnsi" w:cstheme="majorHAnsi"/>
          <w:color w:val="ED7D31" w:themeColor="accent2"/>
          <w:sz w:val="22"/>
          <w:szCs w:val="22"/>
        </w:rPr>
        <w:t xml:space="preserve"> </w:t>
      </w:r>
      <w:r w:rsidR="002349F6" w:rsidRPr="002349F6">
        <w:rPr>
          <w:rFonts w:asciiTheme="majorHAnsi" w:hAnsiTheme="majorHAnsi" w:cstheme="majorHAnsi"/>
          <w:color w:val="ED7D31" w:themeColor="accent2"/>
          <w:sz w:val="22"/>
          <w:szCs w:val="22"/>
        </w:rPr>
        <w:t>https://www.tutorialspoint.com/assembly_programming/assembly_quick_guide.htm</w:t>
      </w:r>
    </w:p>
    <w:p w14:paraId="73C6B4FC" w14:textId="0864A3A2" w:rsidR="004F5F35" w:rsidRDefault="002349F6" w:rsidP="00F76D9A">
      <w:pPr>
        <w:spacing w:after="160" w:line="259" w:lineRule="auto"/>
        <w:rPr>
          <w:rFonts w:asciiTheme="majorHAnsi" w:eastAsia="Calibri Light" w:hAnsiTheme="majorHAnsi" w:cstheme="majorHAnsi"/>
          <w:color w:val="ED7D31" w:themeColor="accent2"/>
          <w:sz w:val="22"/>
          <w:szCs w:val="22"/>
        </w:rPr>
      </w:pPr>
      <w:r>
        <w:rPr>
          <w:rFonts w:asciiTheme="majorHAnsi" w:hAnsiTheme="majorHAnsi" w:cstheme="majorHAnsi"/>
          <w:color w:val="ED7D31" w:themeColor="accent2"/>
          <w:sz w:val="22"/>
          <w:szCs w:val="22"/>
        </w:rPr>
        <w:t xml:space="preserve">Ghidra Update: </w:t>
      </w:r>
      <w:r w:rsidR="00EE29F5" w:rsidRPr="00EE29F5">
        <w:rPr>
          <w:rFonts w:asciiTheme="majorHAnsi" w:hAnsiTheme="majorHAnsi" w:cstheme="majorHAnsi"/>
          <w:color w:val="ED7D31" w:themeColor="accent2"/>
          <w:sz w:val="22"/>
          <w:szCs w:val="22"/>
        </w:rPr>
        <w:t>https://www.cyberscoop.com/ghidra-nsa-new-version-black-hat-2019/</w:t>
      </w:r>
      <w:r w:rsidR="00E00253" w:rsidRPr="00E171D7">
        <w:rPr>
          <w:rFonts w:asciiTheme="majorHAnsi" w:eastAsia="Calibri Light" w:hAnsiTheme="majorHAnsi" w:cstheme="majorHAnsi"/>
          <w:color w:val="ED7D31" w:themeColor="accent2"/>
          <w:sz w:val="22"/>
          <w:szCs w:val="22"/>
        </w:rPr>
        <w:t>]</w:t>
      </w:r>
    </w:p>
    <w:p w14:paraId="4DE2EC74" w14:textId="77777777" w:rsidR="00EE29F5" w:rsidRDefault="00EE29F5" w:rsidP="00F76D9A">
      <w:pPr>
        <w:spacing w:after="160" w:line="259" w:lineRule="auto"/>
        <w:rPr>
          <w:rFonts w:asciiTheme="majorHAnsi" w:eastAsia="Calibri Light" w:hAnsiTheme="majorHAnsi" w:cstheme="majorHAnsi"/>
          <w:color w:val="ED7D31" w:themeColor="accent2"/>
          <w:sz w:val="22"/>
          <w:szCs w:val="22"/>
        </w:rPr>
      </w:pPr>
    </w:p>
    <w:p w14:paraId="7B3422A9" w14:textId="00A0F09C" w:rsidR="001D6C5F" w:rsidRPr="00F76D9A" w:rsidRDefault="004721C3" w:rsidP="00F76D9A">
      <w:pPr>
        <w:spacing w:after="160" w:line="259" w:lineRule="auto"/>
        <w:rPr>
          <w:rFonts w:asciiTheme="majorHAnsi" w:hAnsiTheme="majorHAnsi" w:cstheme="majorHAnsi"/>
          <w:color w:val="ED7D31" w:themeColor="accent2"/>
          <w:sz w:val="22"/>
          <w:szCs w:val="22"/>
        </w:rPr>
      </w:pPr>
      <w:r>
        <w:rPr>
          <w:rFonts w:ascii="Calibri Light" w:eastAsia="Calibri Light" w:hAnsi="Calibri Light" w:cs="Calibri Light"/>
          <w:color w:val="2F5496"/>
          <w:sz w:val="26"/>
          <w:szCs w:val="26"/>
        </w:rPr>
        <w:t>3</w:t>
      </w:r>
      <w:r w:rsidR="00007F2E">
        <w:rPr>
          <w:rFonts w:ascii="Calibri Light" w:eastAsia="Calibri Light" w:hAnsi="Calibri Light" w:cs="Calibri Light"/>
          <w:color w:val="2F5496"/>
          <w:sz w:val="26"/>
          <w:szCs w:val="26"/>
        </w:rPr>
        <w:t>.2 WellDrop.exe</w:t>
      </w:r>
      <w:r w:rsidR="00007F2E">
        <w:rPr>
          <w:rFonts w:ascii="Calibri Light" w:eastAsia="Calibri Light" w:hAnsi="Calibri Light" w:cs="Calibri Light"/>
          <w:color w:val="2F5496"/>
          <w:sz w:val="26"/>
          <w:szCs w:val="26"/>
        </w:rPr>
        <w:tab/>
      </w:r>
    </w:p>
    <w:p w14:paraId="1A229C24" w14:textId="77777777" w:rsidR="00162DE8" w:rsidRPr="00162DE8" w:rsidRDefault="00162DE8" w:rsidP="00162DE8">
      <w:pPr>
        <w:rPr>
          <w:rFonts w:eastAsia="Calibri Light"/>
        </w:rPr>
      </w:pPr>
    </w:p>
    <w:p w14:paraId="3CCCD68A" w14:textId="0663F3EF" w:rsidR="001D6C5F" w:rsidRPr="00511B46" w:rsidRDefault="00580511">
      <w:pPr>
        <w:spacing w:after="160" w:line="259" w:lineRule="auto"/>
        <w:rPr>
          <w:sz w:val="22"/>
          <w:szCs w:val="22"/>
        </w:rPr>
      </w:pPr>
      <w:r>
        <w:rPr>
          <w:rFonts w:ascii="Calibri Light" w:eastAsia="Calibri Light" w:hAnsi="Calibri Light" w:cs="Calibri Light"/>
          <w:sz w:val="22"/>
          <w:szCs w:val="22"/>
        </w:rPr>
        <w:t>Looking through</w:t>
      </w:r>
      <w:r w:rsidR="00007F2E">
        <w:rPr>
          <w:rFonts w:ascii="Calibri Light" w:eastAsia="Calibri Light" w:hAnsi="Calibri Light" w:cs="Calibri Light"/>
          <w:sz w:val="22"/>
          <w:szCs w:val="22"/>
        </w:rPr>
        <w:t xml:space="preserve"> </w:t>
      </w:r>
      <w:r w:rsidR="00836A24">
        <w:rPr>
          <w:rFonts w:ascii="Calibri Light" w:eastAsia="Calibri Light" w:hAnsi="Calibri Light" w:cs="Calibri Light"/>
          <w:sz w:val="22"/>
          <w:szCs w:val="22"/>
        </w:rPr>
        <w:t>welldrop</w:t>
      </w:r>
      <w:r w:rsidR="00007F2E">
        <w:rPr>
          <w:rFonts w:ascii="Calibri Light" w:eastAsia="Calibri Light" w:hAnsi="Calibri Light" w:cs="Calibri Light"/>
          <w:sz w:val="22"/>
          <w:szCs w:val="22"/>
        </w:rPr>
        <w:t>.exe</w:t>
      </w:r>
      <w:r>
        <w:rPr>
          <w:rFonts w:ascii="Calibri Light" w:eastAsia="Calibri Light" w:hAnsi="Calibri Light" w:cs="Calibri Light"/>
          <w:sz w:val="22"/>
          <w:szCs w:val="22"/>
        </w:rPr>
        <w:t>, I originally thought it</w:t>
      </w:r>
      <w:r w:rsidR="00007F2E">
        <w:rPr>
          <w:rFonts w:ascii="Calibri Light" w:eastAsia="Calibri Light" w:hAnsi="Calibri Light" w:cs="Calibri Light"/>
          <w:sz w:val="22"/>
          <w:szCs w:val="22"/>
        </w:rPr>
        <w:t xml:space="preserve"> was the main bulk of malware.</w:t>
      </w:r>
      <w:r>
        <w:rPr>
          <w:rFonts w:ascii="Calibri Light" w:eastAsia="Calibri Light" w:hAnsi="Calibri Light" w:cs="Calibri Light"/>
          <w:sz w:val="22"/>
          <w:szCs w:val="22"/>
        </w:rPr>
        <w:t xml:space="preserve"> </w:t>
      </w:r>
      <w:r w:rsidR="00DD5408">
        <w:rPr>
          <w:rFonts w:ascii="Calibri Light" w:eastAsia="Calibri Light" w:hAnsi="Calibri Light" w:cs="Calibri Light"/>
          <w:sz w:val="22"/>
          <w:szCs w:val="22"/>
        </w:rPr>
        <w:t>Continuing to step through it h</w:t>
      </w:r>
      <w:r>
        <w:rPr>
          <w:rFonts w:ascii="Calibri Light" w:eastAsia="Calibri Light" w:hAnsi="Calibri Light" w:cs="Calibri Light"/>
          <w:sz w:val="22"/>
          <w:szCs w:val="22"/>
        </w:rPr>
        <w:t>owever</w:t>
      </w:r>
      <w:r w:rsidR="00DD5408">
        <w:rPr>
          <w:rFonts w:ascii="Calibri Light" w:eastAsia="Calibri Light" w:hAnsi="Calibri Light" w:cs="Calibri Light"/>
          <w:sz w:val="22"/>
          <w:szCs w:val="22"/>
        </w:rPr>
        <w:t xml:space="preserve">, I couldn’t find anything malicious about it. </w:t>
      </w:r>
      <w:r w:rsidR="005052A7">
        <w:rPr>
          <w:rFonts w:ascii="Calibri Light" w:eastAsia="Calibri Light" w:hAnsi="Calibri Light" w:cs="Calibri Light"/>
          <w:sz w:val="22"/>
          <w:szCs w:val="22"/>
        </w:rPr>
        <w:t xml:space="preserve">After a while, </w:t>
      </w:r>
      <w:r w:rsidR="00007F2E">
        <w:rPr>
          <w:rFonts w:ascii="Calibri Light" w:eastAsia="Calibri Light" w:hAnsi="Calibri Light" w:cs="Calibri Light"/>
          <w:sz w:val="22"/>
          <w:szCs w:val="22"/>
        </w:rPr>
        <w:t xml:space="preserve">I remembered some common malware techniques I learned </w:t>
      </w:r>
      <w:r w:rsidR="00602491">
        <w:rPr>
          <w:rFonts w:ascii="Calibri Light" w:eastAsia="Calibri Light" w:hAnsi="Calibri Light" w:cs="Calibri Light"/>
          <w:sz w:val="22"/>
          <w:szCs w:val="22"/>
        </w:rPr>
        <w:t>while watching a</w:t>
      </w:r>
      <w:r w:rsidR="00013EA7">
        <w:rPr>
          <w:rFonts w:ascii="Calibri Light" w:eastAsia="Calibri Light" w:hAnsi="Calibri Light" w:cs="Calibri Light"/>
          <w:sz w:val="22"/>
          <w:szCs w:val="22"/>
        </w:rPr>
        <w:t xml:space="preserve"> YouTube video from </w:t>
      </w:r>
      <w:r w:rsidR="00757CA2">
        <w:rPr>
          <w:rFonts w:ascii="Calibri Light" w:eastAsia="Calibri Light" w:hAnsi="Calibri Light" w:cs="Calibri Light"/>
          <w:sz w:val="22"/>
          <w:szCs w:val="22"/>
        </w:rPr>
        <w:t xml:space="preserve">OALabs. OALabs is </w:t>
      </w:r>
      <w:r w:rsidR="00007F2E">
        <w:rPr>
          <w:rFonts w:ascii="Calibri Light" w:eastAsia="Calibri Light" w:hAnsi="Calibri Light" w:cs="Calibri Light"/>
          <w:sz w:val="22"/>
          <w:szCs w:val="22"/>
        </w:rPr>
        <w:t>a malware analysis channel and they had</w:t>
      </w:r>
      <w:r w:rsidR="00757CA2">
        <w:rPr>
          <w:rFonts w:ascii="Calibri Light" w:eastAsia="Calibri Light" w:hAnsi="Calibri Light" w:cs="Calibri Light"/>
          <w:sz w:val="22"/>
          <w:szCs w:val="22"/>
        </w:rPr>
        <w:t xml:space="preserve"> recently created</w:t>
      </w:r>
      <w:r w:rsidR="00007F2E">
        <w:rPr>
          <w:rFonts w:ascii="Calibri Light" w:eastAsia="Calibri Light" w:hAnsi="Calibri Light" w:cs="Calibri Light"/>
          <w:sz w:val="22"/>
          <w:szCs w:val="22"/>
        </w:rPr>
        <w:t xml:space="preserve"> a </w:t>
      </w:r>
      <w:r w:rsidR="007904C5">
        <w:rPr>
          <w:rFonts w:ascii="Calibri Light" w:eastAsia="Calibri Light" w:hAnsi="Calibri Light" w:cs="Calibri Light"/>
          <w:sz w:val="22"/>
          <w:szCs w:val="22"/>
        </w:rPr>
        <w:t>video on unpacking malware</w:t>
      </w:r>
      <w:r w:rsidR="00B27B0C">
        <w:rPr>
          <w:rFonts w:ascii="Calibri Light" w:eastAsia="Calibri Light" w:hAnsi="Calibri Light" w:cs="Calibri Light"/>
          <w:sz w:val="22"/>
          <w:szCs w:val="22"/>
        </w:rPr>
        <w:t>.</w:t>
      </w:r>
      <w:r w:rsidR="00602491">
        <w:rPr>
          <w:rFonts w:ascii="Calibri Light" w:eastAsia="Calibri Light" w:hAnsi="Calibri Light" w:cs="Calibri Light"/>
          <w:sz w:val="22"/>
          <w:szCs w:val="22"/>
        </w:rPr>
        <w:t xml:space="preserve"> Re-watching the video for a refresher, </w:t>
      </w:r>
      <w:r w:rsidR="00910D5C">
        <w:rPr>
          <w:rFonts w:ascii="Calibri Light" w:eastAsia="Calibri Light" w:hAnsi="Calibri Light" w:cs="Calibri Light"/>
          <w:sz w:val="22"/>
          <w:szCs w:val="22"/>
        </w:rPr>
        <w:t>i</w:t>
      </w:r>
      <w:r w:rsidR="00B27B0C">
        <w:rPr>
          <w:rFonts w:ascii="Calibri Light" w:eastAsia="Calibri Light" w:hAnsi="Calibri Light" w:cs="Calibri Light"/>
          <w:sz w:val="22"/>
          <w:szCs w:val="22"/>
        </w:rPr>
        <w:t>t turns out that most malware</w:t>
      </w:r>
      <w:r w:rsidR="00603A52">
        <w:rPr>
          <w:rFonts w:ascii="Calibri Light" w:eastAsia="Calibri Light" w:hAnsi="Calibri Light" w:cs="Calibri Light"/>
          <w:sz w:val="22"/>
          <w:szCs w:val="22"/>
        </w:rPr>
        <w:t xml:space="preserve"> hide themselves in a </w:t>
      </w:r>
      <w:r w:rsidR="003172DE">
        <w:rPr>
          <w:rFonts w:ascii="Calibri Light" w:eastAsia="Calibri Light" w:hAnsi="Calibri Light" w:cs="Calibri Light"/>
          <w:sz w:val="22"/>
          <w:szCs w:val="22"/>
        </w:rPr>
        <w:t xml:space="preserve">type of </w:t>
      </w:r>
      <w:r w:rsidR="00603A52">
        <w:rPr>
          <w:rFonts w:ascii="Calibri Light" w:eastAsia="Calibri Light" w:hAnsi="Calibri Light" w:cs="Calibri Light"/>
          <w:sz w:val="22"/>
          <w:szCs w:val="22"/>
        </w:rPr>
        <w:t xml:space="preserve">program </w:t>
      </w:r>
      <w:r w:rsidR="003172DE">
        <w:rPr>
          <w:rFonts w:ascii="Calibri Light" w:eastAsia="Calibri Light" w:hAnsi="Calibri Light" w:cs="Calibri Light"/>
          <w:sz w:val="22"/>
          <w:szCs w:val="22"/>
        </w:rPr>
        <w:t>called</w:t>
      </w:r>
      <w:r w:rsidR="00603A52">
        <w:rPr>
          <w:rFonts w:ascii="Calibri Light" w:eastAsia="Calibri Light" w:hAnsi="Calibri Light" w:cs="Calibri Light"/>
          <w:sz w:val="22"/>
          <w:szCs w:val="22"/>
        </w:rPr>
        <w:t xml:space="preserve"> a packer which helps</w:t>
      </w:r>
      <w:r w:rsidR="00B27B0C">
        <w:rPr>
          <w:rFonts w:ascii="Calibri Light" w:eastAsia="Calibri Light" w:hAnsi="Calibri Light" w:cs="Calibri Light"/>
          <w:sz w:val="22"/>
          <w:szCs w:val="22"/>
        </w:rPr>
        <w:t xml:space="preserve"> o</w:t>
      </w:r>
      <w:r w:rsidR="00603A52">
        <w:rPr>
          <w:rFonts w:ascii="Calibri Light" w:eastAsia="Calibri Light" w:hAnsi="Calibri Light" w:cs="Calibri Light"/>
          <w:sz w:val="22"/>
          <w:szCs w:val="22"/>
        </w:rPr>
        <w:t>bfuscate themselves so that anti-virus software have</w:t>
      </w:r>
      <w:r w:rsidR="00007F2E">
        <w:rPr>
          <w:rFonts w:ascii="Calibri Light" w:eastAsia="Calibri Light" w:hAnsi="Calibri Light" w:cs="Calibri Light"/>
          <w:sz w:val="22"/>
          <w:szCs w:val="22"/>
        </w:rPr>
        <w:t xml:space="preserve"> a h</w:t>
      </w:r>
      <w:r w:rsidR="00603A52">
        <w:rPr>
          <w:rFonts w:ascii="Calibri Light" w:eastAsia="Calibri Light" w:hAnsi="Calibri Light" w:cs="Calibri Light"/>
          <w:sz w:val="22"/>
          <w:szCs w:val="22"/>
        </w:rPr>
        <w:t>arder time detecting</w:t>
      </w:r>
      <w:r w:rsidR="00007F2E">
        <w:rPr>
          <w:rFonts w:ascii="Calibri Light" w:eastAsia="Calibri Light" w:hAnsi="Calibri Light" w:cs="Calibri Light"/>
          <w:sz w:val="22"/>
          <w:szCs w:val="22"/>
        </w:rPr>
        <w:t xml:space="preserve"> them</w:t>
      </w:r>
      <w:r w:rsidR="00603A52">
        <w:rPr>
          <w:rFonts w:ascii="Calibri Light" w:eastAsia="Calibri Light" w:hAnsi="Calibri Light" w:cs="Calibri Light"/>
          <w:sz w:val="22"/>
          <w:szCs w:val="22"/>
        </w:rPr>
        <w:t xml:space="preserve">. This packer uses a variety of techniques to unpack the </w:t>
      </w:r>
      <w:r w:rsidR="00CB05FA">
        <w:rPr>
          <w:rFonts w:ascii="Calibri Light" w:eastAsia="Calibri Light" w:hAnsi="Calibri Light" w:cs="Calibri Light"/>
          <w:sz w:val="22"/>
          <w:szCs w:val="22"/>
        </w:rPr>
        <w:t>payload</w:t>
      </w:r>
      <w:r w:rsidR="00603A52">
        <w:rPr>
          <w:rFonts w:ascii="Calibri Light" w:eastAsia="Calibri Light" w:hAnsi="Calibri Light" w:cs="Calibri Light"/>
          <w:sz w:val="22"/>
          <w:szCs w:val="22"/>
        </w:rPr>
        <w:t xml:space="preserve"> inside itself and run it</w:t>
      </w:r>
      <w:r w:rsidR="00007F2E">
        <w:rPr>
          <w:rFonts w:ascii="Calibri Light" w:eastAsia="Calibri Light" w:hAnsi="Calibri Light" w:cs="Calibri Light"/>
          <w:sz w:val="22"/>
          <w:szCs w:val="22"/>
        </w:rPr>
        <w:t xml:space="preserve">. Essentially the program that I downloaded from VirusTotal </w:t>
      </w:r>
      <w:r w:rsidR="000D03FD">
        <w:rPr>
          <w:rFonts w:ascii="Calibri Light" w:eastAsia="Calibri Light" w:hAnsi="Calibri Light" w:cs="Calibri Light"/>
          <w:sz w:val="22"/>
          <w:szCs w:val="22"/>
        </w:rPr>
        <w:t xml:space="preserve">is </w:t>
      </w:r>
      <w:r w:rsidR="00007F2E">
        <w:rPr>
          <w:rFonts w:ascii="Calibri Light" w:eastAsia="Calibri Light" w:hAnsi="Calibri Light" w:cs="Calibri Light"/>
          <w:sz w:val="22"/>
          <w:szCs w:val="22"/>
        </w:rPr>
        <w:t xml:space="preserve">a </w:t>
      </w:r>
      <w:r w:rsidR="000D03FD">
        <w:rPr>
          <w:rFonts w:ascii="Calibri Light" w:eastAsia="Calibri Light" w:hAnsi="Calibri Light" w:cs="Calibri Light"/>
          <w:sz w:val="22"/>
          <w:szCs w:val="22"/>
        </w:rPr>
        <w:t xml:space="preserve">dropper </w:t>
      </w:r>
      <w:r w:rsidR="00007F2E">
        <w:rPr>
          <w:rFonts w:ascii="Calibri Light" w:eastAsia="Calibri Light" w:hAnsi="Calibri Light" w:cs="Calibri Light"/>
          <w:sz w:val="22"/>
          <w:szCs w:val="22"/>
        </w:rPr>
        <w:t xml:space="preserve">for the actual malware and we needed to dig a bit deeper. </w:t>
      </w:r>
    </w:p>
    <w:p w14:paraId="194F2E39" w14:textId="77777777" w:rsidR="001D6C5F" w:rsidRDefault="00007F2E">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 xml:space="preserve">[OALabs: </w:t>
      </w:r>
      <w:r w:rsidR="001C7055" w:rsidRPr="001C7055">
        <w:rPr>
          <w:rFonts w:ascii="Calibri Light" w:eastAsia="Calibri Light" w:hAnsi="Calibri Light" w:cs="Calibri Light"/>
          <w:color w:val="ED7D31" w:themeColor="accent2"/>
          <w:sz w:val="22"/>
          <w:szCs w:val="22"/>
        </w:rPr>
        <w:t>https://www.youtube.com/channel/UC--DwaiMV-jtO-6EvmKOnqg</w:t>
      </w:r>
    </w:p>
    <w:p w14:paraId="0DACFC21" w14:textId="77777777" w:rsidR="001C7055" w:rsidRPr="00E171D7" w:rsidRDefault="001C7055">
      <w:pPr>
        <w:spacing w:after="160" w:line="259" w:lineRule="auto"/>
        <w:rPr>
          <w:color w:val="ED7D31" w:themeColor="accent2"/>
          <w:sz w:val="22"/>
          <w:szCs w:val="22"/>
        </w:rPr>
      </w:pPr>
      <w:r>
        <w:rPr>
          <w:rFonts w:ascii="Calibri Light" w:eastAsia="Calibri Light" w:hAnsi="Calibri Light" w:cs="Calibri Light"/>
          <w:color w:val="ED7D31" w:themeColor="accent2"/>
          <w:sz w:val="22"/>
          <w:szCs w:val="22"/>
        </w:rPr>
        <w:t xml:space="preserve">Video: </w:t>
      </w:r>
      <w:r w:rsidR="004E1A74" w:rsidRPr="004E1A74">
        <w:rPr>
          <w:rFonts w:ascii="Calibri Light" w:eastAsia="Calibri Light" w:hAnsi="Calibri Light" w:cs="Calibri Light"/>
          <w:color w:val="ED7D31" w:themeColor="accent2"/>
          <w:sz w:val="22"/>
          <w:szCs w:val="22"/>
        </w:rPr>
        <w:t>https://www.youtube.com/watch?v=YXnNO3TipvM</w:t>
      </w:r>
    </w:p>
    <w:p w14:paraId="4051330A" w14:textId="77777777" w:rsidR="001D6C5F" w:rsidRDefault="00007F2E">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Article</w:t>
      </w:r>
      <w:r w:rsidR="00947799">
        <w:rPr>
          <w:rFonts w:ascii="Calibri Light" w:eastAsia="Calibri Light" w:hAnsi="Calibri Light" w:cs="Calibri Light"/>
          <w:color w:val="ED7D31" w:themeColor="accent2"/>
          <w:sz w:val="22"/>
          <w:szCs w:val="22"/>
        </w:rPr>
        <w:t xml:space="preserve"> about the video which is a bit </w:t>
      </w:r>
      <w:r w:rsidR="001C7055">
        <w:rPr>
          <w:rFonts w:ascii="Calibri Light" w:eastAsia="Calibri Light" w:hAnsi="Calibri Light" w:cs="Calibri Light"/>
          <w:color w:val="ED7D31" w:themeColor="accent2"/>
          <w:sz w:val="22"/>
          <w:szCs w:val="22"/>
        </w:rPr>
        <w:t>clearer</w:t>
      </w:r>
      <w:r w:rsidRPr="00E171D7">
        <w:rPr>
          <w:rFonts w:ascii="Calibri Light" w:eastAsia="Calibri Light" w:hAnsi="Calibri Light" w:cs="Calibri Light"/>
          <w:color w:val="ED7D31" w:themeColor="accent2"/>
          <w:sz w:val="22"/>
          <w:szCs w:val="22"/>
        </w:rPr>
        <w:t xml:space="preserve">: </w:t>
      </w:r>
      <w:r w:rsidR="00162DE8" w:rsidRPr="00162DE8">
        <w:rPr>
          <w:rFonts w:ascii="Calibri Light" w:eastAsia="Calibri Light" w:hAnsi="Calibri Light" w:cs="Calibri Light"/>
          <w:color w:val="ED7D31" w:themeColor="accent2"/>
          <w:sz w:val="22"/>
          <w:szCs w:val="22"/>
        </w:rPr>
        <w:t>https://liveoverflow.com/unpacking-buhtrap-malware-basics-of-self-injection-packers-ft-oalabs-2/</w:t>
      </w:r>
      <w:r w:rsidRPr="00E171D7">
        <w:rPr>
          <w:rFonts w:ascii="Calibri Light" w:eastAsia="Calibri Light" w:hAnsi="Calibri Light" w:cs="Calibri Light"/>
          <w:color w:val="ED7D31" w:themeColor="accent2"/>
          <w:sz w:val="22"/>
          <w:szCs w:val="22"/>
        </w:rPr>
        <w:t>]</w:t>
      </w:r>
    </w:p>
    <w:p w14:paraId="061FD131" w14:textId="028A0AC2" w:rsidR="00162DE8" w:rsidRDefault="00162DE8">
      <w:pPr>
        <w:spacing w:after="160" w:line="259" w:lineRule="auto"/>
        <w:rPr>
          <w:color w:val="ED7D31" w:themeColor="accent2"/>
          <w:sz w:val="22"/>
          <w:szCs w:val="22"/>
        </w:rPr>
      </w:pPr>
    </w:p>
    <w:p w14:paraId="04CB6B2E" w14:textId="77777777" w:rsidR="00AC5A9A" w:rsidRPr="00E171D7" w:rsidRDefault="00AC5A9A">
      <w:pPr>
        <w:spacing w:after="160" w:line="259" w:lineRule="auto"/>
        <w:rPr>
          <w:color w:val="ED7D31" w:themeColor="accent2"/>
          <w:sz w:val="22"/>
          <w:szCs w:val="22"/>
        </w:rPr>
      </w:pPr>
    </w:p>
    <w:p w14:paraId="0DA8EE04" w14:textId="51E23AF0" w:rsidR="001D6C5F" w:rsidRDefault="004721C3" w:rsidP="00162DE8">
      <w:pPr>
        <w:pStyle w:val="Heading2"/>
        <w:keepLines/>
        <w:spacing w:before="40" w:after="0" w:line="259" w:lineRule="auto"/>
        <w:rPr>
          <w:rFonts w:ascii="Calibri Light" w:eastAsia="Calibri Light" w:hAnsi="Calibri Light" w:cs="Calibri Light"/>
          <w:b w:val="0"/>
          <w:bCs w:val="0"/>
          <w:iCs w:val="0"/>
          <w:color w:val="2F5496"/>
          <w:sz w:val="26"/>
          <w:szCs w:val="26"/>
        </w:rPr>
      </w:pPr>
      <w:r>
        <w:rPr>
          <w:rFonts w:ascii="Calibri Light" w:eastAsia="Calibri Light" w:hAnsi="Calibri Light" w:cs="Calibri Light"/>
          <w:b w:val="0"/>
          <w:bCs w:val="0"/>
          <w:iCs w:val="0"/>
          <w:color w:val="2F5496"/>
          <w:sz w:val="26"/>
          <w:szCs w:val="26"/>
        </w:rPr>
        <w:lastRenderedPageBreak/>
        <w:t>3</w:t>
      </w:r>
      <w:r w:rsidR="00007F2E">
        <w:rPr>
          <w:rFonts w:ascii="Calibri Light" w:eastAsia="Calibri Light" w:hAnsi="Calibri Light" w:cs="Calibri Light"/>
          <w:b w:val="0"/>
          <w:bCs w:val="0"/>
          <w:iCs w:val="0"/>
          <w:color w:val="2F5496"/>
          <w:sz w:val="26"/>
          <w:szCs w:val="26"/>
        </w:rPr>
        <w:t xml:space="preserve">.3 </w:t>
      </w:r>
      <w:r w:rsidR="00A0459D">
        <w:rPr>
          <w:rFonts w:ascii="Calibri Light" w:eastAsia="Calibri Light" w:hAnsi="Calibri Light" w:cs="Calibri Light"/>
          <w:b w:val="0"/>
          <w:bCs w:val="0"/>
          <w:iCs w:val="0"/>
          <w:color w:val="2F5496"/>
          <w:sz w:val="26"/>
          <w:szCs w:val="26"/>
        </w:rPr>
        <w:t>Packer</w:t>
      </w:r>
    </w:p>
    <w:p w14:paraId="24BFBF2F" w14:textId="77777777" w:rsidR="00162DE8" w:rsidRPr="00162DE8" w:rsidRDefault="00162DE8" w:rsidP="00162DE8">
      <w:pPr>
        <w:rPr>
          <w:rFonts w:eastAsia="Calibri Light"/>
        </w:rPr>
      </w:pPr>
    </w:p>
    <w:p w14:paraId="6B163C99" w14:textId="43DB89AC" w:rsidR="001D6C5F" w:rsidRPr="00B647D3" w:rsidRDefault="009B434F">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A packer, by definition, needs some way of unpacking the malware </w:t>
      </w:r>
      <w:r w:rsidR="000B28F8">
        <w:rPr>
          <w:rFonts w:ascii="Calibri Light" w:eastAsia="Calibri Light" w:hAnsi="Calibri Light" w:cs="Calibri Light"/>
          <w:sz w:val="22"/>
          <w:szCs w:val="22"/>
        </w:rPr>
        <w:t xml:space="preserve">hidden </w:t>
      </w:r>
      <w:r>
        <w:rPr>
          <w:rFonts w:ascii="Calibri Light" w:eastAsia="Calibri Light" w:hAnsi="Calibri Light" w:cs="Calibri Light"/>
          <w:sz w:val="22"/>
          <w:szCs w:val="22"/>
        </w:rPr>
        <w:t xml:space="preserve">inside itself </w:t>
      </w:r>
      <w:r w:rsidR="000B28F8">
        <w:rPr>
          <w:rFonts w:ascii="Calibri Light" w:eastAsia="Calibri Light" w:hAnsi="Calibri Light" w:cs="Calibri Light"/>
          <w:sz w:val="22"/>
          <w:szCs w:val="22"/>
        </w:rPr>
        <w:t>in order to</w:t>
      </w:r>
      <w:r>
        <w:rPr>
          <w:rFonts w:ascii="Calibri Light" w:eastAsia="Calibri Light" w:hAnsi="Calibri Light" w:cs="Calibri Light"/>
          <w:sz w:val="22"/>
          <w:szCs w:val="22"/>
        </w:rPr>
        <w:t xml:space="preserve"> </w:t>
      </w:r>
      <w:r w:rsidR="000B28F8">
        <w:rPr>
          <w:rFonts w:ascii="Calibri Light" w:eastAsia="Calibri Light" w:hAnsi="Calibri Light" w:cs="Calibri Light"/>
          <w:sz w:val="22"/>
          <w:szCs w:val="22"/>
        </w:rPr>
        <w:t>execute</w:t>
      </w:r>
      <w:r>
        <w:rPr>
          <w:rFonts w:ascii="Calibri Light" w:eastAsia="Calibri Light" w:hAnsi="Calibri Light" w:cs="Calibri Light"/>
          <w:sz w:val="22"/>
          <w:szCs w:val="22"/>
        </w:rPr>
        <w:t xml:space="preserve"> it. </w:t>
      </w:r>
      <w:r w:rsidR="000B28F8">
        <w:rPr>
          <w:rFonts w:ascii="Calibri Light" w:eastAsia="Calibri Light" w:hAnsi="Calibri Light" w:cs="Calibri Light"/>
          <w:sz w:val="22"/>
          <w:szCs w:val="22"/>
        </w:rPr>
        <w:t>This can be done in multiple ways</w:t>
      </w:r>
      <w:r w:rsidR="008650A0">
        <w:rPr>
          <w:rFonts w:ascii="Calibri Light" w:eastAsia="Calibri Light" w:hAnsi="Calibri Light" w:cs="Calibri Light"/>
          <w:sz w:val="22"/>
          <w:szCs w:val="22"/>
        </w:rPr>
        <w:t>,</w:t>
      </w:r>
      <w:r w:rsidR="000B28F8">
        <w:rPr>
          <w:rFonts w:ascii="Calibri Light" w:eastAsia="Calibri Light" w:hAnsi="Calibri Light" w:cs="Calibri Light"/>
          <w:sz w:val="22"/>
          <w:szCs w:val="22"/>
        </w:rPr>
        <w:t xml:space="preserve"> but I’m go</w:t>
      </w:r>
      <w:r w:rsidR="00B647D3">
        <w:rPr>
          <w:rFonts w:ascii="Calibri Light" w:eastAsia="Calibri Light" w:hAnsi="Calibri Light" w:cs="Calibri Light"/>
          <w:sz w:val="22"/>
          <w:szCs w:val="22"/>
        </w:rPr>
        <w:t xml:space="preserve">ing to focus on my </w:t>
      </w:r>
      <w:proofErr w:type="gramStart"/>
      <w:r w:rsidR="00B647D3">
        <w:rPr>
          <w:rFonts w:ascii="Calibri Light" w:eastAsia="Calibri Light" w:hAnsi="Calibri Light" w:cs="Calibri Light"/>
          <w:sz w:val="22"/>
          <w:szCs w:val="22"/>
        </w:rPr>
        <w:t>particular packer’s</w:t>
      </w:r>
      <w:proofErr w:type="gramEnd"/>
      <w:r w:rsidR="00B647D3">
        <w:rPr>
          <w:rFonts w:ascii="Calibri Light" w:eastAsia="Calibri Light" w:hAnsi="Calibri Light" w:cs="Calibri Light"/>
          <w:sz w:val="22"/>
          <w:szCs w:val="22"/>
        </w:rPr>
        <w:t xml:space="preserve"> technique known as self-injection</w:t>
      </w:r>
      <w:r w:rsidR="00580153">
        <w:rPr>
          <w:rFonts w:ascii="Calibri Light" w:eastAsia="Calibri Light" w:hAnsi="Calibri Light" w:cs="Calibri Light"/>
          <w:sz w:val="22"/>
          <w:szCs w:val="22"/>
        </w:rPr>
        <w:t>.</w:t>
      </w:r>
      <w:r w:rsidR="0024628D">
        <w:rPr>
          <w:rFonts w:ascii="Calibri Light" w:eastAsia="Calibri Light" w:hAnsi="Calibri Light" w:cs="Calibri Light"/>
          <w:sz w:val="22"/>
          <w:szCs w:val="22"/>
        </w:rPr>
        <w:t xml:space="preserve"> </w:t>
      </w:r>
      <w:proofErr w:type="gramStart"/>
      <w:r w:rsidR="00580153">
        <w:rPr>
          <w:rFonts w:ascii="Calibri Light" w:eastAsia="Calibri Light" w:hAnsi="Calibri Light" w:cs="Calibri Light"/>
          <w:sz w:val="22"/>
          <w:szCs w:val="22"/>
        </w:rPr>
        <w:t>I</w:t>
      </w:r>
      <w:r w:rsidR="0024628D">
        <w:rPr>
          <w:rFonts w:ascii="Calibri Light" w:eastAsia="Calibri Light" w:hAnsi="Calibri Light" w:cs="Calibri Light"/>
          <w:sz w:val="22"/>
          <w:szCs w:val="22"/>
        </w:rPr>
        <w:t>n</w:t>
      </w:r>
      <w:r w:rsidR="00007F2E">
        <w:rPr>
          <w:rFonts w:ascii="Calibri Light" w:eastAsia="Calibri Light" w:hAnsi="Calibri Light" w:cs="Calibri Light"/>
          <w:sz w:val="22"/>
          <w:szCs w:val="22"/>
        </w:rPr>
        <w:t xml:space="preserve"> essence the</w:t>
      </w:r>
      <w:proofErr w:type="gramEnd"/>
      <w:r w:rsidR="00007F2E">
        <w:rPr>
          <w:rFonts w:ascii="Calibri Light" w:eastAsia="Calibri Light" w:hAnsi="Calibri Light" w:cs="Calibri Light"/>
          <w:sz w:val="22"/>
          <w:szCs w:val="22"/>
        </w:rPr>
        <w:t xml:space="preserve"> packer will </w:t>
      </w:r>
      <w:r w:rsidR="00C723A4">
        <w:rPr>
          <w:rFonts w:ascii="Calibri Light" w:eastAsia="Calibri Light" w:hAnsi="Calibri Light" w:cs="Calibri Light"/>
          <w:sz w:val="22"/>
          <w:szCs w:val="22"/>
        </w:rPr>
        <w:t xml:space="preserve">unpack a “stub” into memory and then transfer execution to this stub. The stub then </w:t>
      </w:r>
      <w:proofErr w:type="gramStart"/>
      <w:r w:rsidR="00007F2E">
        <w:rPr>
          <w:rFonts w:ascii="Calibri Light" w:eastAsia="Calibri Light" w:hAnsi="Calibri Light" w:cs="Calibri Light"/>
          <w:sz w:val="22"/>
          <w:szCs w:val="22"/>
        </w:rPr>
        <w:t>allocate</w:t>
      </w:r>
      <w:proofErr w:type="gramEnd"/>
      <w:r w:rsidR="00007F2E">
        <w:rPr>
          <w:rFonts w:ascii="Calibri Light" w:eastAsia="Calibri Light" w:hAnsi="Calibri Light" w:cs="Calibri Light"/>
          <w:sz w:val="22"/>
          <w:szCs w:val="22"/>
        </w:rPr>
        <w:t xml:space="preserve"> </w:t>
      </w:r>
      <w:r w:rsidR="00037F27">
        <w:rPr>
          <w:rFonts w:ascii="Calibri Light" w:eastAsia="Calibri Light" w:hAnsi="Calibri Light" w:cs="Calibri Light"/>
          <w:sz w:val="22"/>
          <w:szCs w:val="22"/>
        </w:rPr>
        <w:t xml:space="preserve">the malware into </w:t>
      </w:r>
      <w:r w:rsidR="00007F2E">
        <w:rPr>
          <w:rFonts w:ascii="Calibri Light" w:eastAsia="Calibri Light" w:hAnsi="Calibri Light" w:cs="Calibri Light"/>
          <w:sz w:val="22"/>
          <w:szCs w:val="22"/>
        </w:rPr>
        <w:t xml:space="preserve">a section of </w:t>
      </w:r>
      <w:r w:rsidR="00C723A4">
        <w:rPr>
          <w:rFonts w:ascii="Calibri Light" w:eastAsia="Calibri Light" w:hAnsi="Calibri Light" w:cs="Calibri Light"/>
          <w:sz w:val="22"/>
          <w:szCs w:val="22"/>
        </w:rPr>
        <w:t>the packer’s</w:t>
      </w:r>
      <w:r w:rsidR="00007F2E">
        <w:rPr>
          <w:rFonts w:ascii="Calibri Light" w:eastAsia="Calibri Light" w:hAnsi="Calibri Light" w:cs="Calibri Light"/>
          <w:sz w:val="22"/>
          <w:szCs w:val="22"/>
        </w:rPr>
        <w:t xml:space="preserve"> memory </w:t>
      </w:r>
      <w:r w:rsidR="00516D07">
        <w:rPr>
          <w:rFonts w:ascii="Calibri Light" w:eastAsia="Calibri Light" w:hAnsi="Calibri Light" w:cs="Calibri Light"/>
          <w:sz w:val="22"/>
          <w:szCs w:val="22"/>
        </w:rPr>
        <w:t>and</w:t>
      </w:r>
      <w:r w:rsidR="00007F2E">
        <w:rPr>
          <w:rFonts w:ascii="Calibri Light" w:eastAsia="Calibri Light" w:hAnsi="Calibri Light" w:cs="Calibri Light"/>
          <w:sz w:val="22"/>
          <w:szCs w:val="22"/>
        </w:rPr>
        <w:t xml:space="preserve"> change</w:t>
      </w:r>
      <w:r w:rsidR="00227AB0">
        <w:rPr>
          <w:rFonts w:ascii="Calibri Light" w:eastAsia="Calibri Light" w:hAnsi="Calibri Light" w:cs="Calibri Light"/>
          <w:sz w:val="22"/>
          <w:szCs w:val="22"/>
        </w:rPr>
        <w:t>s</w:t>
      </w:r>
      <w:r w:rsidR="00007F2E">
        <w:rPr>
          <w:rFonts w:ascii="Calibri Light" w:eastAsia="Calibri Light" w:hAnsi="Calibri Light" w:cs="Calibri Light"/>
          <w:sz w:val="22"/>
          <w:szCs w:val="22"/>
        </w:rPr>
        <w:t xml:space="preserve"> the permission</w:t>
      </w:r>
      <w:r w:rsidR="00227AB0">
        <w:rPr>
          <w:rFonts w:ascii="Calibri Light" w:eastAsia="Calibri Light" w:hAnsi="Calibri Light" w:cs="Calibri Light"/>
          <w:sz w:val="22"/>
          <w:szCs w:val="22"/>
        </w:rPr>
        <w:t>s</w:t>
      </w:r>
      <w:r w:rsidR="00251106">
        <w:rPr>
          <w:rFonts w:ascii="Calibri Light" w:eastAsia="Calibri Light" w:hAnsi="Calibri Light" w:cs="Calibri Light"/>
          <w:sz w:val="22"/>
          <w:szCs w:val="22"/>
        </w:rPr>
        <w:t xml:space="preserve"> of this area to execution</w:t>
      </w:r>
      <w:r w:rsidR="00227AB0">
        <w:rPr>
          <w:rFonts w:ascii="Calibri Light" w:eastAsia="Calibri Light" w:hAnsi="Calibri Light" w:cs="Calibri Light"/>
          <w:sz w:val="22"/>
          <w:szCs w:val="22"/>
        </w:rPr>
        <w:t xml:space="preserve"> and executes it</w:t>
      </w:r>
      <w:r w:rsidR="00007F2E">
        <w:rPr>
          <w:rFonts w:ascii="Calibri Light" w:eastAsia="Calibri Light" w:hAnsi="Calibri Light" w:cs="Calibri Light"/>
          <w:sz w:val="22"/>
          <w:szCs w:val="22"/>
        </w:rPr>
        <w:t>.</w:t>
      </w:r>
      <w:r w:rsidR="00572342">
        <w:rPr>
          <w:rFonts w:ascii="Calibri Light" w:eastAsia="Calibri Light" w:hAnsi="Calibri Light" w:cs="Calibri Light"/>
          <w:sz w:val="22"/>
          <w:szCs w:val="22"/>
        </w:rPr>
        <w:t xml:space="preserve"> </w:t>
      </w:r>
      <w:r w:rsidR="00EE3702">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One of the more common ways </w:t>
      </w:r>
      <w:r w:rsidR="009F4EC3">
        <w:rPr>
          <w:rFonts w:ascii="Calibri Light" w:eastAsia="Calibri Light" w:hAnsi="Calibri Light" w:cs="Calibri Light"/>
          <w:sz w:val="22"/>
          <w:szCs w:val="22"/>
        </w:rPr>
        <w:t>to do this</w:t>
      </w:r>
      <w:r w:rsidR="00007F2E">
        <w:rPr>
          <w:rFonts w:ascii="Calibri Light" w:eastAsia="Calibri Light" w:hAnsi="Calibri Light" w:cs="Calibri Light"/>
          <w:sz w:val="22"/>
          <w:szCs w:val="22"/>
        </w:rPr>
        <w:t xml:space="preserve"> is to use </w:t>
      </w:r>
      <w:r w:rsidR="00572342">
        <w:rPr>
          <w:rFonts w:ascii="Calibri Light" w:eastAsia="Calibri Light" w:hAnsi="Calibri Light" w:cs="Calibri Light"/>
          <w:sz w:val="22"/>
          <w:szCs w:val="22"/>
        </w:rPr>
        <w:t xml:space="preserve">Windows API calls such as </w:t>
      </w:r>
      <w:r w:rsidR="00007F2E">
        <w:rPr>
          <w:rFonts w:ascii="Calibri Light" w:eastAsia="Calibri Light" w:hAnsi="Calibri Light" w:cs="Calibri Light"/>
          <w:sz w:val="22"/>
          <w:szCs w:val="22"/>
        </w:rPr>
        <w:t xml:space="preserve">VirtualAlloc </w:t>
      </w:r>
      <w:r w:rsidR="00572342">
        <w:rPr>
          <w:rFonts w:ascii="Calibri Light" w:eastAsia="Calibri Light" w:hAnsi="Calibri Light" w:cs="Calibri Light"/>
          <w:sz w:val="22"/>
          <w:szCs w:val="22"/>
        </w:rPr>
        <w:t xml:space="preserve">and VirtualProtect. </w:t>
      </w:r>
      <w:r w:rsidR="00DC00B9">
        <w:rPr>
          <w:rFonts w:ascii="Calibri Light" w:eastAsia="Calibri Light" w:hAnsi="Calibri Light" w:cs="Calibri Light"/>
          <w:sz w:val="22"/>
          <w:szCs w:val="22"/>
        </w:rPr>
        <w:t>Windows API consists of a series of</w:t>
      </w:r>
      <w:r w:rsidR="00DF3D0D">
        <w:rPr>
          <w:rFonts w:ascii="Calibri Light" w:eastAsia="Calibri Light" w:hAnsi="Calibri Light" w:cs="Calibri Light"/>
          <w:sz w:val="22"/>
          <w:szCs w:val="22"/>
        </w:rPr>
        <w:t xml:space="preserve"> DLL’s </w:t>
      </w:r>
      <w:r w:rsidR="00DC00B9">
        <w:rPr>
          <w:rFonts w:ascii="Calibri Light" w:eastAsia="Calibri Light" w:hAnsi="Calibri Light" w:cs="Calibri Light"/>
          <w:sz w:val="22"/>
          <w:szCs w:val="22"/>
        </w:rPr>
        <w:t xml:space="preserve">that are part of the operating system </w:t>
      </w:r>
      <w:r w:rsidR="00EE4455">
        <w:rPr>
          <w:rFonts w:ascii="Calibri Light" w:eastAsia="Calibri Light" w:hAnsi="Calibri Light" w:cs="Calibri Light"/>
          <w:sz w:val="22"/>
          <w:szCs w:val="22"/>
        </w:rPr>
        <w:t>and</w:t>
      </w:r>
      <w:r w:rsidR="00DC00B9">
        <w:rPr>
          <w:rFonts w:ascii="Calibri Light" w:eastAsia="Calibri Light" w:hAnsi="Calibri Light" w:cs="Calibri Light"/>
          <w:sz w:val="22"/>
          <w:szCs w:val="22"/>
        </w:rPr>
        <w:t xml:space="preserve"> have functions other programs can use.</w:t>
      </w:r>
      <w:r w:rsidR="00DF3D0D">
        <w:rPr>
          <w:rFonts w:ascii="Calibri Light" w:eastAsia="Calibri Light" w:hAnsi="Calibri Light" w:cs="Calibri Light"/>
          <w:sz w:val="22"/>
          <w:szCs w:val="22"/>
        </w:rPr>
        <w:t xml:space="preserve"> </w:t>
      </w:r>
      <w:r w:rsidR="00F101A5">
        <w:rPr>
          <w:rFonts w:ascii="Calibri Light" w:eastAsia="Calibri Light" w:hAnsi="Calibri Light" w:cs="Calibri Light"/>
          <w:sz w:val="22"/>
          <w:szCs w:val="22"/>
        </w:rPr>
        <w:t xml:space="preserve">Since all Windows computers have these </w:t>
      </w:r>
      <w:r w:rsidR="0097378A">
        <w:rPr>
          <w:rFonts w:ascii="Calibri Light" w:eastAsia="Calibri Light" w:hAnsi="Calibri Light" w:cs="Calibri Light"/>
          <w:sz w:val="22"/>
          <w:szCs w:val="22"/>
        </w:rPr>
        <w:t>functions</w:t>
      </w:r>
      <w:r w:rsidR="00F101A5">
        <w:rPr>
          <w:rFonts w:ascii="Calibri Light" w:eastAsia="Calibri Light" w:hAnsi="Calibri Light" w:cs="Calibri Light"/>
          <w:sz w:val="22"/>
          <w:szCs w:val="22"/>
        </w:rPr>
        <w:t>, the malware can use</w:t>
      </w:r>
      <w:r w:rsidR="00DC00B9">
        <w:rPr>
          <w:rFonts w:ascii="Calibri Light" w:eastAsia="Calibri Light" w:hAnsi="Calibri Light" w:cs="Calibri Light"/>
          <w:sz w:val="22"/>
          <w:szCs w:val="22"/>
        </w:rPr>
        <w:t xml:space="preserve"> VirtualAlloc to</w:t>
      </w:r>
      <w:r w:rsidR="00007F2E">
        <w:rPr>
          <w:rFonts w:ascii="Calibri Light" w:eastAsia="Calibri Light" w:hAnsi="Calibri Light" w:cs="Calibri Light"/>
          <w:sz w:val="22"/>
          <w:szCs w:val="22"/>
        </w:rPr>
        <w:t xml:space="preserve"> allocate a </w:t>
      </w:r>
      <w:r w:rsidR="009A6F55">
        <w:rPr>
          <w:rFonts w:ascii="Calibri Light" w:eastAsia="Calibri Light" w:hAnsi="Calibri Light" w:cs="Calibri Light"/>
          <w:sz w:val="22"/>
          <w:szCs w:val="22"/>
        </w:rPr>
        <w:t xml:space="preserve">region of pages </w:t>
      </w:r>
      <w:r w:rsidR="00DC00B9">
        <w:rPr>
          <w:rFonts w:ascii="Calibri Light" w:eastAsia="Calibri Light" w:hAnsi="Calibri Light" w:cs="Calibri Light"/>
          <w:sz w:val="22"/>
          <w:szCs w:val="22"/>
        </w:rPr>
        <w:t xml:space="preserve">with certain permissions </w:t>
      </w:r>
      <w:r w:rsidR="00007F2E">
        <w:rPr>
          <w:rFonts w:ascii="Calibri Light" w:eastAsia="Calibri Light" w:hAnsi="Calibri Light" w:cs="Calibri Light"/>
          <w:sz w:val="22"/>
          <w:szCs w:val="22"/>
        </w:rPr>
        <w:t>and then use</w:t>
      </w:r>
      <w:r w:rsidR="00DC00B9">
        <w:rPr>
          <w:rFonts w:ascii="Calibri Light" w:eastAsia="Calibri Light" w:hAnsi="Calibri Light" w:cs="Calibri Light"/>
          <w:sz w:val="22"/>
          <w:szCs w:val="22"/>
        </w:rPr>
        <w:t>s</w:t>
      </w:r>
      <w:r w:rsidR="00007F2E">
        <w:rPr>
          <w:rFonts w:ascii="Calibri Light" w:eastAsia="Calibri Light" w:hAnsi="Calibri Light" w:cs="Calibri Light"/>
          <w:sz w:val="22"/>
          <w:szCs w:val="22"/>
        </w:rPr>
        <w:t xml:space="preserve"> VirtualProtect to change th</w:t>
      </w:r>
      <w:r w:rsidR="00DC00B9">
        <w:rPr>
          <w:rFonts w:ascii="Calibri Light" w:eastAsia="Calibri Light" w:hAnsi="Calibri Light" w:cs="Calibri Light"/>
          <w:sz w:val="22"/>
          <w:szCs w:val="22"/>
        </w:rPr>
        <w:t>ose</w:t>
      </w:r>
      <w:r w:rsidR="00007F2E">
        <w:rPr>
          <w:rFonts w:ascii="Calibri Light" w:eastAsia="Calibri Light" w:hAnsi="Calibri Light" w:cs="Calibri Light"/>
          <w:sz w:val="22"/>
          <w:szCs w:val="22"/>
        </w:rPr>
        <w:t xml:space="preserve"> permissions. </w:t>
      </w:r>
      <w:r w:rsidR="00F00875">
        <w:rPr>
          <w:rFonts w:ascii="Calibri Light" w:eastAsia="Calibri Light" w:hAnsi="Calibri Light" w:cs="Calibri Light"/>
          <w:sz w:val="22"/>
          <w:szCs w:val="22"/>
        </w:rPr>
        <w:t xml:space="preserve">Sure enough, stepping through </w:t>
      </w:r>
      <w:r w:rsidR="005016D9">
        <w:rPr>
          <w:rFonts w:ascii="Calibri Light" w:eastAsia="Calibri Light" w:hAnsi="Calibri Light" w:cs="Calibri Light"/>
          <w:sz w:val="22"/>
          <w:szCs w:val="22"/>
        </w:rPr>
        <w:t>welldrop</w:t>
      </w:r>
      <w:r w:rsidR="00272967">
        <w:rPr>
          <w:rFonts w:ascii="Calibri Light" w:eastAsia="Calibri Light" w:hAnsi="Calibri Light" w:cs="Calibri Light"/>
          <w:sz w:val="22"/>
          <w:szCs w:val="22"/>
        </w:rPr>
        <w:t xml:space="preserve">.exe we can see </w:t>
      </w:r>
      <w:r w:rsidR="00007F2E">
        <w:rPr>
          <w:rFonts w:ascii="Calibri Light" w:eastAsia="Calibri Light" w:hAnsi="Calibri Light" w:cs="Calibri Light"/>
          <w:sz w:val="22"/>
          <w:szCs w:val="22"/>
        </w:rPr>
        <w:t xml:space="preserve">VirtualAlloc being called three times. </w:t>
      </w:r>
      <w:r w:rsidR="00F972FD">
        <w:rPr>
          <w:rFonts w:ascii="Calibri Light" w:eastAsia="Calibri Light" w:hAnsi="Calibri Light" w:cs="Calibri Light"/>
          <w:sz w:val="22"/>
          <w:szCs w:val="22"/>
        </w:rPr>
        <w:t>Our first call</w:t>
      </w:r>
      <w:r w:rsidR="00007F2E">
        <w:rPr>
          <w:rFonts w:ascii="Calibri Light" w:eastAsia="Calibri Light" w:hAnsi="Calibri Light" w:cs="Calibri Light"/>
          <w:sz w:val="22"/>
          <w:szCs w:val="22"/>
        </w:rPr>
        <w:t xml:space="preserve"> allocate</w:t>
      </w:r>
      <w:r w:rsidR="00F972FD">
        <w:rPr>
          <w:rFonts w:ascii="Calibri Light" w:eastAsia="Calibri Light" w:hAnsi="Calibri Light" w:cs="Calibri Light"/>
          <w:sz w:val="22"/>
          <w:szCs w:val="22"/>
        </w:rPr>
        <w:t>s</w:t>
      </w:r>
      <w:r w:rsidR="00007F2E">
        <w:rPr>
          <w:rFonts w:ascii="Calibri Light" w:eastAsia="Calibri Light" w:hAnsi="Calibri Light" w:cs="Calibri Light"/>
          <w:sz w:val="22"/>
          <w:szCs w:val="22"/>
        </w:rPr>
        <w:t xml:space="preserve"> som</w:t>
      </w:r>
      <w:r w:rsidR="00F972FD">
        <w:rPr>
          <w:rFonts w:ascii="Calibri Light" w:eastAsia="Calibri Light" w:hAnsi="Calibri Light" w:cs="Calibri Light"/>
          <w:sz w:val="22"/>
          <w:szCs w:val="22"/>
        </w:rPr>
        <w:t>e memory (A) then</w:t>
      </w:r>
      <w:r w:rsidR="00007F2E">
        <w:rPr>
          <w:rFonts w:ascii="Calibri Light" w:eastAsia="Calibri Light" w:hAnsi="Calibri Light" w:cs="Calibri Light"/>
          <w:sz w:val="22"/>
          <w:szCs w:val="22"/>
        </w:rPr>
        <w:t xml:space="preserve"> </w:t>
      </w:r>
      <w:r w:rsidR="000A08C0">
        <w:rPr>
          <w:rFonts w:ascii="Calibri Light" w:eastAsia="Calibri Light" w:hAnsi="Calibri Light" w:cs="Calibri Light"/>
          <w:sz w:val="22"/>
          <w:szCs w:val="22"/>
        </w:rPr>
        <w:t xml:space="preserve">redirect the execution flow </w:t>
      </w:r>
      <w:r w:rsidR="00007F2E">
        <w:rPr>
          <w:rFonts w:ascii="Calibri Light" w:eastAsia="Calibri Light" w:hAnsi="Calibri Light" w:cs="Calibri Light"/>
          <w:sz w:val="22"/>
          <w:szCs w:val="22"/>
        </w:rPr>
        <w:t xml:space="preserve">into </w:t>
      </w:r>
      <w:r w:rsidR="000A08C0">
        <w:rPr>
          <w:rFonts w:ascii="Calibri Light" w:eastAsia="Calibri Light" w:hAnsi="Calibri Light" w:cs="Calibri Light"/>
          <w:sz w:val="22"/>
          <w:szCs w:val="22"/>
        </w:rPr>
        <w:t xml:space="preserve">location </w:t>
      </w:r>
      <w:r w:rsidR="00007F2E">
        <w:rPr>
          <w:rFonts w:ascii="Calibri Light" w:eastAsia="Calibri Light" w:hAnsi="Calibri Light" w:cs="Calibri Light"/>
          <w:sz w:val="22"/>
          <w:szCs w:val="22"/>
        </w:rPr>
        <w:t>A and allocate</w:t>
      </w:r>
      <w:r w:rsidR="00F972FD">
        <w:rPr>
          <w:rFonts w:ascii="Calibri Light" w:eastAsia="Calibri Light" w:hAnsi="Calibri Light" w:cs="Calibri Light"/>
          <w:sz w:val="22"/>
          <w:szCs w:val="22"/>
        </w:rPr>
        <w:t>s</w:t>
      </w:r>
      <w:r w:rsidR="00007F2E">
        <w:rPr>
          <w:rFonts w:ascii="Calibri Light" w:eastAsia="Calibri Light" w:hAnsi="Calibri Light" w:cs="Calibri Light"/>
          <w:sz w:val="22"/>
          <w:szCs w:val="22"/>
        </w:rPr>
        <w:t xml:space="preserve"> two more sections (B and C). </w:t>
      </w:r>
      <w:r w:rsidR="006C5A23">
        <w:rPr>
          <w:rFonts w:ascii="Calibri Light" w:eastAsia="Calibri Light" w:hAnsi="Calibri Light" w:cs="Calibri Light"/>
          <w:sz w:val="22"/>
          <w:szCs w:val="22"/>
        </w:rPr>
        <w:t xml:space="preserve">Based on our knowledge above we can see that memory A is the stub and the malware should be in memory B or C. Viewing these sections in IDA-Pro, </w:t>
      </w:r>
      <w:r w:rsidR="00967EFE">
        <w:rPr>
          <w:rFonts w:ascii="Calibri Light" w:eastAsia="Calibri Light" w:hAnsi="Calibri Light" w:cs="Calibri Light"/>
          <w:sz w:val="22"/>
          <w:szCs w:val="22"/>
        </w:rPr>
        <w:t>neither memory B nor</w:t>
      </w:r>
      <w:r w:rsidR="006C5A23">
        <w:rPr>
          <w:rFonts w:ascii="Calibri Light" w:eastAsia="Calibri Light" w:hAnsi="Calibri Light" w:cs="Calibri Light"/>
          <w:sz w:val="22"/>
          <w:szCs w:val="22"/>
        </w:rPr>
        <w:t xml:space="preserve"> C look to </w:t>
      </w:r>
      <w:r w:rsidR="00007F2E">
        <w:rPr>
          <w:rFonts w:ascii="Calibri Light" w:eastAsia="Calibri Light" w:hAnsi="Calibri Light" w:cs="Calibri Light"/>
          <w:sz w:val="22"/>
          <w:szCs w:val="22"/>
        </w:rPr>
        <w:t xml:space="preserve">contain any information. </w:t>
      </w:r>
      <w:proofErr w:type="gramStart"/>
      <w:r w:rsidR="00007F2E">
        <w:rPr>
          <w:rFonts w:ascii="Calibri Light" w:eastAsia="Calibri Light" w:hAnsi="Calibri Light" w:cs="Calibri Light"/>
          <w:sz w:val="22"/>
          <w:szCs w:val="22"/>
        </w:rPr>
        <w:t>However</w:t>
      </w:r>
      <w:proofErr w:type="gramEnd"/>
      <w:r w:rsidR="00007F2E">
        <w:rPr>
          <w:rFonts w:ascii="Calibri Light" w:eastAsia="Calibri Light" w:hAnsi="Calibri Light" w:cs="Calibri Light"/>
          <w:sz w:val="22"/>
          <w:szCs w:val="22"/>
        </w:rPr>
        <w:t xml:space="preserve"> upon closer inspection, the beginning of </w:t>
      </w:r>
      <w:r w:rsidR="00967EFE">
        <w:rPr>
          <w:rFonts w:ascii="Calibri Light" w:eastAsia="Calibri Light" w:hAnsi="Calibri Light" w:cs="Calibri Light"/>
          <w:sz w:val="22"/>
          <w:szCs w:val="22"/>
        </w:rPr>
        <w:t xml:space="preserve">memory </w:t>
      </w:r>
      <w:r w:rsidR="00007F2E">
        <w:rPr>
          <w:rFonts w:ascii="Calibri Light" w:eastAsia="Calibri Light" w:hAnsi="Calibri Light" w:cs="Calibri Light"/>
          <w:sz w:val="22"/>
          <w:szCs w:val="22"/>
        </w:rPr>
        <w:t>C looks like a weird MZ header.</w:t>
      </w:r>
    </w:p>
    <w:p w14:paraId="4F1FA135" w14:textId="77777777" w:rsidR="00511B46" w:rsidRDefault="000C71C0">
      <w:pPr>
        <w:spacing w:after="160" w:line="259" w:lineRule="auto"/>
        <w:rPr>
          <w:rFonts w:ascii="Calibri Light" w:eastAsia="Calibri Light" w:hAnsi="Calibri Light" w:cs="Calibri Light"/>
          <w:sz w:val="22"/>
          <w:szCs w:val="22"/>
        </w:rPr>
      </w:pPr>
      <w:r w:rsidRPr="000C71C0">
        <w:rPr>
          <w:noProof/>
        </w:rPr>
        <w:t xml:space="preserve"> </w:t>
      </w:r>
      <w:r>
        <w:rPr>
          <w:noProof/>
        </w:rPr>
        <w:drawing>
          <wp:inline distT="0" distB="0" distL="0" distR="0" wp14:anchorId="1D4D6AD2" wp14:editId="3E07C55E">
            <wp:extent cx="5943600" cy="3164840"/>
            <wp:effectExtent l="0" t="0" r="0" b="0"/>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4840"/>
                    </a:xfrm>
                    <a:prstGeom prst="rect">
                      <a:avLst/>
                    </a:prstGeom>
                  </pic:spPr>
                </pic:pic>
              </a:graphicData>
            </a:graphic>
          </wp:inline>
        </w:drawing>
      </w:r>
    </w:p>
    <w:p w14:paraId="0B785030" w14:textId="14728130" w:rsidR="001D6C5F" w:rsidRPr="00713FDC" w:rsidRDefault="0018498B">
      <w:pPr>
        <w:spacing w:after="160" w:line="259" w:lineRule="auto"/>
        <w:rPr>
          <w:sz w:val="22"/>
          <w:szCs w:val="22"/>
        </w:rPr>
      </w:pPr>
      <w:r>
        <w:rPr>
          <w:rFonts w:ascii="Calibri Light" w:eastAsia="Calibri Light" w:hAnsi="Calibri Light" w:cs="Calibri Light"/>
          <w:sz w:val="22"/>
          <w:szCs w:val="22"/>
        </w:rPr>
        <w:t>H</w:t>
      </w:r>
      <w:r w:rsidR="00007F2E">
        <w:rPr>
          <w:rFonts w:ascii="Calibri Light" w:eastAsia="Calibri Light" w:hAnsi="Calibri Light" w:cs="Calibri Light"/>
          <w:sz w:val="22"/>
          <w:szCs w:val="22"/>
        </w:rPr>
        <w:t xml:space="preserve">eaders are at the </w:t>
      </w:r>
      <w:r w:rsidR="00635975">
        <w:rPr>
          <w:rFonts w:ascii="Calibri Light" w:eastAsia="Calibri Light" w:hAnsi="Calibri Light" w:cs="Calibri Light"/>
          <w:sz w:val="22"/>
          <w:szCs w:val="22"/>
        </w:rPr>
        <w:t>beginning (</w:t>
      </w:r>
      <w:r w:rsidR="00184430">
        <w:rPr>
          <w:rFonts w:ascii="Calibri Light" w:eastAsia="Calibri Light" w:hAnsi="Calibri Light" w:cs="Calibri Light"/>
          <w:sz w:val="22"/>
          <w:szCs w:val="22"/>
        </w:rPr>
        <w:t>head</w:t>
      </w:r>
      <w:r w:rsidR="00635975">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of files and </w:t>
      </w:r>
      <w:r w:rsidR="00AA061D">
        <w:rPr>
          <w:rFonts w:ascii="Calibri Light" w:eastAsia="Calibri Light" w:hAnsi="Calibri Light" w:cs="Calibri Light"/>
          <w:sz w:val="22"/>
          <w:szCs w:val="22"/>
        </w:rPr>
        <w:t xml:space="preserve">help identify </w:t>
      </w:r>
      <w:r w:rsidR="00184430">
        <w:rPr>
          <w:rFonts w:ascii="Calibri Light" w:eastAsia="Calibri Light" w:hAnsi="Calibri Light" w:cs="Calibri Light"/>
          <w:sz w:val="22"/>
          <w:szCs w:val="22"/>
        </w:rPr>
        <w:t>what type of file</w:t>
      </w:r>
      <w:r w:rsidR="00007F2E">
        <w:rPr>
          <w:rFonts w:ascii="Calibri Light" w:eastAsia="Calibri Light" w:hAnsi="Calibri Light" w:cs="Calibri Light"/>
          <w:sz w:val="22"/>
          <w:szCs w:val="22"/>
        </w:rPr>
        <w:t xml:space="preserve"> they are</w:t>
      </w:r>
      <w:r w:rsidR="00AA061D">
        <w:rPr>
          <w:rFonts w:ascii="Calibri Light" w:eastAsia="Calibri Light" w:hAnsi="Calibri Light" w:cs="Calibri Light"/>
          <w:sz w:val="22"/>
          <w:szCs w:val="22"/>
        </w:rPr>
        <w:t xml:space="preserve"> to programs running them</w:t>
      </w:r>
      <w:r w:rsidR="00007F2E">
        <w:rPr>
          <w:rFonts w:ascii="Calibri Light" w:eastAsia="Calibri Light" w:hAnsi="Calibri Light" w:cs="Calibri Light"/>
          <w:sz w:val="22"/>
          <w:szCs w:val="22"/>
        </w:rPr>
        <w:t xml:space="preserve">. </w:t>
      </w:r>
      <w:r w:rsidR="00F21B38">
        <w:rPr>
          <w:rFonts w:ascii="Calibri Light" w:eastAsia="Calibri Light" w:hAnsi="Calibri Light" w:cs="Calibri Light"/>
          <w:sz w:val="22"/>
          <w:szCs w:val="22"/>
        </w:rPr>
        <w:t xml:space="preserve">They have a </w:t>
      </w:r>
      <w:r w:rsidR="00716E2D">
        <w:rPr>
          <w:rFonts w:ascii="Calibri Light" w:eastAsia="Calibri Light" w:hAnsi="Calibri Light" w:cs="Calibri Light"/>
          <w:sz w:val="22"/>
          <w:szCs w:val="22"/>
        </w:rPr>
        <w:t>specific</w:t>
      </w:r>
      <w:r w:rsidR="00F21B38">
        <w:rPr>
          <w:rFonts w:ascii="Calibri Light" w:eastAsia="Calibri Light" w:hAnsi="Calibri Light" w:cs="Calibri Light"/>
          <w:sz w:val="22"/>
          <w:szCs w:val="22"/>
        </w:rPr>
        <w:t xml:space="preserve"> structure and therefore t</w:t>
      </w:r>
      <w:r w:rsidR="005C292A">
        <w:rPr>
          <w:rFonts w:ascii="Calibri Light" w:eastAsia="Calibri Light" w:hAnsi="Calibri Light" w:cs="Calibri Light"/>
          <w:sz w:val="22"/>
          <w:szCs w:val="22"/>
        </w:rPr>
        <w:t xml:space="preserve">he </w:t>
      </w:r>
      <w:r w:rsidR="00FB08E3">
        <w:rPr>
          <w:rFonts w:ascii="Calibri Light" w:eastAsia="Calibri Light" w:hAnsi="Calibri Light" w:cs="Calibri Light"/>
          <w:sz w:val="22"/>
          <w:szCs w:val="22"/>
        </w:rPr>
        <w:t>ASCI</w:t>
      </w:r>
      <w:r w:rsidR="004F0036">
        <w:rPr>
          <w:rFonts w:ascii="Calibri Light" w:eastAsia="Calibri Light" w:hAnsi="Calibri Light" w:cs="Calibri Light"/>
          <w:sz w:val="22"/>
          <w:szCs w:val="22"/>
        </w:rPr>
        <w:t xml:space="preserve"> representation of the hex</w:t>
      </w:r>
      <w:r w:rsidR="00976D48">
        <w:rPr>
          <w:rFonts w:ascii="Calibri Light" w:eastAsia="Calibri Light" w:hAnsi="Calibri Light" w:cs="Calibri Light"/>
          <w:sz w:val="22"/>
          <w:szCs w:val="22"/>
        </w:rPr>
        <w:t xml:space="preserve"> </w:t>
      </w:r>
      <w:r w:rsidR="005C292A">
        <w:rPr>
          <w:rFonts w:ascii="Calibri Light" w:eastAsia="Calibri Light" w:hAnsi="Calibri Light" w:cs="Calibri Light"/>
          <w:sz w:val="22"/>
          <w:szCs w:val="22"/>
        </w:rPr>
        <w:t>characters “</w:t>
      </w:r>
      <w:r w:rsidR="00007F2E">
        <w:rPr>
          <w:rFonts w:ascii="Calibri Light" w:eastAsia="Calibri Light" w:hAnsi="Calibri Light" w:cs="Calibri Light"/>
          <w:sz w:val="22"/>
          <w:szCs w:val="22"/>
        </w:rPr>
        <w:t>MZ</w:t>
      </w:r>
      <w:r w:rsidR="005C292A">
        <w:rPr>
          <w:rFonts w:ascii="Calibri Light" w:eastAsia="Calibri Light" w:hAnsi="Calibri Light" w:cs="Calibri Light"/>
          <w:sz w:val="22"/>
          <w:szCs w:val="22"/>
        </w:rPr>
        <w:t xml:space="preserve">” are </w:t>
      </w:r>
      <w:r w:rsidR="00465E3F">
        <w:rPr>
          <w:rFonts w:ascii="Calibri Light" w:eastAsia="Calibri Light" w:hAnsi="Calibri Light" w:cs="Calibri Light"/>
          <w:sz w:val="22"/>
          <w:szCs w:val="22"/>
        </w:rPr>
        <w:t xml:space="preserve">always </w:t>
      </w:r>
      <w:r w:rsidR="005C292A">
        <w:rPr>
          <w:rFonts w:ascii="Calibri Light" w:eastAsia="Calibri Light" w:hAnsi="Calibri Light" w:cs="Calibri Light"/>
          <w:sz w:val="22"/>
          <w:szCs w:val="22"/>
        </w:rPr>
        <w:t xml:space="preserve">at </w:t>
      </w:r>
      <w:r w:rsidR="00007F2E">
        <w:rPr>
          <w:rFonts w:ascii="Calibri Light" w:eastAsia="Calibri Light" w:hAnsi="Calibri Light" w:cs="Calibri Light"/>
          <w:sz w:val="22"/>
          <w:szCs w:val="22"/>
        </w:rPr>
        <w:t>the beginning of a PE (po</w:t>
      </w:r>
      <w:r w:rsidR="00465E3F">
        <w:rPr>
          <w:rFonts w:ascii="Calibri Light" w:eastAsia="Calibri Light" w:hAnsi="Calibri Light" w:cs="Calibri Light"/>
          <w:sz w:val="22"/>
          <w:szCs w:val="22"/>
        </w:rPr>
        <w:t xml:space="preserve">rtable executable) header as well as the phrase </w:t>
      </w:r>
      <w:r w:rsidR="00007F2E">
        <w:rPr>
          <w:rFonts w:ascii="Calibri Light" w:eastAsia="Calibri Light" w:hAnsi="Calibri Light" w:cs="Calibri Light"/>
          <w:sz w:val="22"/>
          <w:szCs w:val="22"/>
        </w:rPr>
        <w:t>“This prog</w:t>
      </w:r>
      <w:r w:rsidR="00003AE6">
        <w:rPr>
          <w:rFonts w:ascii="Calibri Light" w:eastAsia="Calibri Light" w:hAnsi="Calibri Light" w:cs="Calibri Light"/>
          <w:sz w:val="22"/>
          <w:szCs w:val="22"/>
        </w:rPr>
        <w:t>ram canno</w:t>
      </w:r>
      <w:r w:rsidR="00BA638F">
        <w:rPr>
          <w:rFonts w:ascii="Calibri Light" w:eastAsia="Calibri Light" w:hAnsi="Calibri Light" w:cs="Calibri Light"/>
          <w:sz w:val="22"/>
          <w:szCs w:val="22"/>
        </w:rPr>
        <w:t>t be run in DOS</w:t>
      </w:r>
      <w:r w:rsidR="00003AE6">
        <w:rPr>
          <w:rFonts w:ascii="Calibri Light" w:eastAsia="Calibri Light" w:hAnsi="Calibri Light" w:cs="Calibri Light"/>
          <w:sz w:val="22"/>
          <w:szCs w:val="22"/>
        </w:rPr>
        <w:t xml:space="preserve"> mode</w:t>
      </w:r>
      <w:r w:rsidR="00BA638F">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w:t>
      </w:r>
      <w:r w:rsidR="00465E3F">
        <w:rPr>
          <w:rFonts w:ascii="Calibri Light" w:eastAsia="Calibri Light" w:hAnsi="Calibri Light" w:cs="Calibri Light"/>
          <w:sz w:val="22"/>
          <w:szCs w:val="22"/>
        </w:rPr>
        <w:t>However, i</w:t>
      </w:r>
      <w:r w:rsidR="00007F2E">
        <w:rPr>
          <w:rFonts w:ascii="Calibri Light" w:eastAsia="Calibri Light" w:hAnsi="Calibri Light" w:cs="Calibri Light"/>
          <w:sz w:val="22"/>
          <w:szCs w:val="22"/>
        </w:rPr>
        <w:t>n this case we can see it has a</w:t>
      </w:r>
      <w:r w:rsidR="007640FB">
        <w:rPr>
          <w:rFonts w:ascii="Calibri Light" w:eastAsia="Calibri Light" w:hAnsi="Calibri Light" w:cs="Calibri Light"/>
          <w:sz w:val="22"/>
          <w:szCs w:val="22"/>
        </w:rPr>
        <w:t>n</w:t>
      </w:r>
      <w:r w:rsidR="00007F2E">
        <w:rPr>
          <w:rFonts w:ascii="Calibri Light" w:eastAsia="Calibri Light" w:hAnsi="Calibri Light" w:cs="Calibri Light"/>
          <w:sz w:val="22"/>
          <w:szCs w:val="22"/>
        </w:rPr>
        <w:t xml:space="preserve"> 8 in the middle of MZ and</w:t>
      </w:r>
      <w:r w:rsidR="00CD771E">
        <w:rPr>
          <w:rFonts w:ascii="Calibri Light" w:eastAsia="Calibri Light" w:hAnsi="Calibri Light" w:cs="Calibri Light"/>
          <w:sz w:val="22"/>
          <w:szCs w:val="22"/>
        </w:rPr>
        <w:t xml:space="preserve"> only</w:t>
      </w:r>
      <w:r w:rsidR="00007F2E">
        <w:rPr>
          <w:rFonts w:ascii="Calibri Light" w:eastAsia="Calibri Light" w:hAnsi="Calibri Light" w:cs="Calibri Light"/>
          <w:sz w:val="22"/>
          <w:szCs w:val="22"/>
        </w:rPr>
        <w:t xml:space="preserve"> parts of the DOS message. Some quick g</w:t>
      </w:r>
      <w:r w:rsidR="00A771AD">
        <w:rPr>
          <w:rFonts w:ascii="Calibri Light" w:eastAsia="Calibri Light" w:hAnsi="Calibri Light" w:cs="Calibri Light"/>
          <w:sz w:val="22"/>
          <w:szCs w:val="22"/>
        </w:rPr>
        <w:t xml:space="preserve">oogling leads us to see that our malware </w:t>
      </w:r>
      <w:r w:rsidR="00007F2E">
        <w:rPr>
          <w:rFonts w:ascii="Calibri Light" w:eastAsia="Calibri Light" w:hAnsi="Calibri Light" w:cs="Calibri Light"/>
          <w:sz w:val="22"/>
          <w:szCs w:val="22"/>
        </w:rPr>
        <w:t xml:space="preserve">is compressed </w:t>
      </w:r>
      <w:r w:rsidR="00A771AD">
        <w:rPr>
          <w:rFonts w:ascii="Calibri Light" w:eastAsia="Calibri Light" w:hAnsi="Calibri Light" w:cs="Calibri Light"/>
          <w:sz w:val="22"/>
          <w:szCs w:val="22"/>
        </w:rPr>
        <w:t>with</w:t>
      </w:r>
      <w:r w:rsidR="007640FB">
        <w:rPr>
          <w:rFonts w:ascii="Calibri Light" w:eastAsia="Calibri Light" w:hAnsi="Calibri Light" w:cs="Calibri Light"/>
          <w:sz w:val="22"/>
          <w:szCs w:val="22"/>
        </w:rPr>
        <w:t xml:space="preserve"> LZ</w:t>
      </w:r>
      <w:r w:rsidR="00A771AD">
        <w:rPr>
          <w:rFonts w:ascii="Calibri Light" w:eastAsia="Calibri Light" w:hAnsi="Calibri Light" w:cs="Calibri Light"/>
          <w:sz w:val="22"/>
          <w:szCs w:val="22"/>
        </w:rPr>
        <w:t>-based compression and that there</w:t>
      </w:r>
      <w:r w:rsidR="00007F2E">
        <w:rPr>
          <w:rFonts w:ascii="Calibri Light" w:eastAsia="Calibri Light" w:hAnsi="Calibri Light" w:cs="Calibri Light"/>
          <w:sz w:val="22"/>
          <w:szCs w:val="22"/>
        </w:rPr>
        <w:t xml:space="preserve"> is a python tool that can </w:t>
      </w:r>
      <w:r w:rsidR="0004721F">
        <w:rPr>
          <w:rFonts w:ascii="Calibri Light" w:eastAsia="Calibri Light" w:hAnsi="Calibri Light" w:cs="Calibri Light"/>
          <w:sz w:val="22"/>
          <w:szCs w:val="22"/>
        </w:rPr>
        <w:t xml:space="preserve">help </w:t>
      </w:r>
      <w:r w:rsidR="00007F2E">
        <w:rPr>
          <w:rFonts w:ascii="Calibri Light" w:eastAsia="Calibri Light" w:hAnsi="Calibri Light" w:cs="Calibri Light"/>
          <w:sz w:val="22"/>
          <w:szCs w:val="22"/>
        </w:rPr>
        <w:t xml:space="preserve">decompress </w:t>
      </w:r>
      <w:r w:rsidR="00B125D1">
        <w:rPr>
          <w:rFonts w:ascii="Calibri Light" w:eastAsia="Calibri Light" w:hAnsi="Calibri Light" w:cs="Calibri Light"/>
          <w:sz w:val="22"/>
          <w:szCs w:val="22"/>
        </w:rPr>
        <w:t>it</w:t>
      </w:r>
      <w:r w:rsidR="00007F2E">
        <w:rPr>
          <w:rFonts w:ascii="Calibri Light" w:eastAsia="Calibri Light" w:hAnsi="Calibri Light" w:cs="Calibri Light"/>
          <w:sz w:val="22"/>
          <w:szCs w:val="22"/>
        </w:rPr>
        <w:t>. After dumping the data f</w:t>
      </w:r>
      <w:r w:rsidR="001062C4">
        <w:rPr>
          <w:rFonts w:ascii="Calibri Light" w:eastAsia="Calibri Light" w:hAnsi="Calibri Light" w:cs="Calibri Light"/>
          <w:sz w:val="22"/>
          <w:szCs w:val="22"/>
        </w:rPr>
        <w:t>rom IDA-Pro</w:t>
      </w:r>
      <w:r w:rsidR="00FC5F65">
        <w:rPr>
          <w:rFonts w:ascii="Calibri Light" w:eastAsia="Calibri Light" w:hAnsi="Calibri Light" w:cs="Calibri Light"/>
          <w:sz w:val="22"/>
          <w:szCs w:val="22"/>
        </w:rPr>
        <w:t xml:space="preserve"> and decompressing the malware </w:t>
      </w:r>
      <w:r w:rsidR="001062C4">
        <w:rPr>
          <w:rFonts w:ascii="Calibri Light" w:eastAsia="Calibri Light" w:hAnsi="Calibri Light" w:cs="Calibri Light"/>
          <w:sz w:val="22"/>
          <w:szCs w:val="22"/>
        </w:rPr>
        <w:t xml:space="preserve">we finally have our </w:t>
      </w:r>
      <w:r w:rsidR="001D5305">
        <w:rPr>
          <w:rFonts w:ascii="Calibri Light" w:eastAsia="Calibri Light" w:hAnsi="Calibri Light" w:cs="Calibri Light"/>
          <w:sz w:val="22"/>
          <w:szCs w:val="22"/>
        </w:rPr>
        <w:t>payload</w:t>
      </w:r>
      <w:r w:rsidR="001062C4">
        <w:rPr>
          <w:rFonts w:ascii="Calibri Light" w:eastAsia="Calibri Light" w:hAnsi="Calibri Light" w:cs="Calibri Light"/>
          <w:sz w:val="22"/>
          <w:szCs w:val="22"/>
        </w:rPr>
        <w:t>.</w:t>
      </w:r>
    </w:p>
    <w:p w14:paraId="21A9046D" w14:textId="4534BE27" w:rsidR="00CB1B27" w:rsidRDefault="00007F2E">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lastRenderedPageBreak/>
        <w:t>[</w:t>
      </w:r>
      <w:r w:rsidR="00CB1B27">
        <w:rPr>
          <w:rFonts w:ascii="Calibri Light" w:eastAsia="Calibri Light" w:hAnsi="Calibri Light" w:cs="Calibri Light"/>
          <w:color w:val="ED7D31" w:themeColor="accent2"/>
          <w:sz w:val="22"/>
          <w:szCs w:val="22"/>
        </w:rPr>
        <w:t xml:space="preserve">Types of DLL Injections: </w:t>
      </w:r>
      <w:r w:rsidR="00F834EB" w:rsidRPr="0007437C">
        <w:rPr>
          <w:rFonts w:ascii="Calibri Light" w:eastAsia="Calibri Light" w:hAnsi="Calibri Light" w:cs="Calibri Light"/>
          <w:color w:val="ED7D31" w:themeColor="accent2"/>
          <w:sz w:val="22"/>
          <w:szCs w:val="22"/>
        </w:rPr>
        <w:t>https://www.endgame.com/blog/technical-blog/ten-process-injection-techniques-technical-survey-common-and-trending-process</w:t>
      </w:r>
    </w:p>
    <w:p w14:paraId="6C1B8BE8" w14:textId="0DA1BB38" w:rsidR="001D6C5F" w:rsidRDefault="00007F2E">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Permissions: https://www.linux.com/learn/understanding-linux-file-permissions (it’s for files but the knowledge of the types of permissions are the same)</w:t>
      </w:r>
    </w:p>
    <w:p w14:paraId="07EFD123" w14:textId="04B64C83" w:rsidR="00F21B38" w:rsidRPr="00E171D7" w:rsidRDefault="00F21B38">
      <w:pPr>
        <w:spacing w:after="160" w:line="259" w:lineRule="auto"/>
        <w:rPr>
          <w:color w:val="ED7D31" w:themeColor="accent2"/>
          <w:sz w:val="22"/>
          <w:szCs w:val="22"/>
        </w:rPr>
      </w:pPr>
      <w:r>
        <w:rPr>
          <w:rFonts w:ascii="Calibri Light" w:eastAsia="Calibri Light" w:hAnsi="Calibri Light" w:cs="Calibri Light"/>
          <w:color w:val="ED7D31" w:themeColor="accent2"/>
          <w:sz w:val="22"/>
          <w:szCs w:val="22"/>
        </w:rPr>
        <w:t xml:space="preserve">PE Header: </w:t>
      </w:r>
      <w:r w:rsidRPr="00F21B38">
        <w:rPr>
          <w:rFonts w:ascii="Calibri Light" w:eastAsia="Calibri Light" w:hAnsi="Calibri Light" w:cs="Calibri Light"/>
          <w:color w:val="ED7D31" w:themeColor="accent2"/>
          <w:sz w:val="22"/>
          <w:szCs w:val="22"/>
        </w:rPr>
        <w:t>https://docs.microsoft.com/en-us/windows/win32/debug/pe-forma</w:t>
      </w:r>
      <w:r>
        <w:rPr>
          <w:rFonts w:ascii="Calibri Light" w:eastAsia="Calibri Light" w:hAnsi="Calibri Light" w:cs="Calibri Light"/>
          <w:color w:val="ED7D31" w:themeColor="accent2"/>
          <w:sz w:val="22"/>
          <w:szCs w:val="22"/>
        </w:rPr>
        <w:t>t</w:t>
      </w:r>
    </w:p>
    <w:p w14:paraId="77D339F7" w14:textId="74D25412" w:rsidR="003B1F48" w:rsidRPr="00162DE8" w:rsidRDefault="00007F2E">
      <w:pPr>
        <w:spacing w:after="160" w:line="259" w:lineRule="auto"/>
        <w:rPr>
          <w:color w:val="ED7D31" w:themeColor="accent2"/>
          <w:sz w:val="22"/>
          <w:szCs w:val="22"/>
        </w:rPr>
      </w:pPr>
      <w:r w:rsidRPr="00E171D7">
        <w:rPr>
          <w:rFonts w:ascii="Calibri Light" w:eastAsia="Calibri Light" w:hAnsi="Calibri Light" w:cs="Calibri Light"/>
          <w:color w:val="ED7D31" w:themeColor="accent2"/>
          <w:sz w:val="22"/>
          <w:szCs w:val="22"/>
        </w:rPr>
        <w:t>LZ Decompression: https://github.com/herrcore/aplib-ripper]</w:t>
      </w:r>
    </w:p>
    <w:p w14:paraId="7D63AE24" w14:textId="5943F061" w:rsidR="001D6C5F" w:rsidRDefault="004721C3" w:rsidP="00DC758C">
      <w:pPr>
        <w:pStyle w:val="Heading1"/>
        <w:keepLines/>
        <w:spacing w:after="0" w:line="259" w:lineRule="auto"/>
        <w:rPr>
          <w:rFonts w:ascii="Calibri Light" w:eastAsia="Calibri Light" w:hAnsi="Calibri Light" w:cs="Calibri Light"/>
          <w:b w:val="0"/>
          <w:bCs w:val="0"/>
          <w:color w:val="2F5496"/>
          <w:sz w:val="32"/>
          <w:szCs w:val="32"/>
        </w:rPr>
      </w:pPr>
      <w:r>
        <w:rPr>
          <w:rFonts w:ascii="Calibri Light" w:eastAsia="Calibri Light" w:hAnsi="Calibri Light" w:cs="Calibri Light"/>
          <w:b w:val="0"/>
          <w:bCs w:val="0"/>
          <w:color w:val="2F5496"/>
          <w:sz w:val="32"/>
          <w:szCs w:val="32"/>
        </w:rPr>
        <w:t>4</w:t>
      </w:r>
      <w:r w:rsidR="00007F2E">
        <w:rPr>
          <w:rFonts w:ascii="Calibri Light" w:eastAsia="Calibri Light" w:hAnsi="Calibri Light" w:cs="Calibri Light"/>
          <w:b w:val="0"/>
          <w:bCs w:val="0"/>
          <w:color w:val="2F5496"/>
          <w:sz w:val="32"/>
          <w:szCs w:val="32"/>
        </w:rPr>
        <w:t>.0 Malware.exe</w:t>
      </w:r>
    </w:p>
    <w:p w14:paraId="741C8D31" w14:textId="45BB063B" w:rsidR="00DC758C" w:rsidRPr="00DC758C" w:rsidRDefault="00DC758C" w:rsidP="00DC758C">
      <w:pPr>
        <w:rPr>
          <w:rFonts w:eastAsia="Calibri Light"/>
        </w:rPr>
      </w:pPr>
    </w:p>
    <w:p w14:paraId="06618338" w14:textId="1C049A49" w:rsidR="00951C24" w:rsidRPr="00934E82" w:rsidRDefault="0007437C" w:rsidP="00951C24">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674624" behindDoc="0" locked="0" layoutInCell="1" allowOverlap="1" wp14:anchorId="4B2B8123" wp14:editId="2F99C133">
            <wp:simplePos x="0" y="0"/>
            <wp:positionH relativeFrom="margin">
              <wp:posOffset>908050</wp:posOffset>
            </wp:positionH>
            <wp:positionV relativeFrom="paragraph">
              <wp:posOffset>1034415</wp:posOffset>
            </wp:positionV>
            <wp:extent cx="4330065" cy="45529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03" r="2052" b="2813"/>
                    <a:stretch/>
                  </pic:blipFill>
                  <pic:spPr bwMode="auto">
                    <a:xfrm>
                      <a:off x="0" y="0"/>
                      <a:ext cx="433006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F2E">
        <w:rPr>
          <w:rFonts w:ascii="Calibri Light" w:eastAsia="Calibri Light" w:hAnsi="Calibri Light" w:cs="Calibri Light"/>
          <w:sz w:val="22"/>
          <w:szCs w:val="22"/>
        </w:rPr>
        <w:t>I decided</w:t>
      </w:r>
      <w:r w:rsidR="00B758D3">
        <w:rPr>
          <w:rFonts w:ascii="Calibri Light" w:eastAsia="Calibri Light" w:hAnsi="Calibri Light" w:cs="Calibri Light"/>
          <w:sz w:val="22"/>
          <w:szCs w:val="22"/>
        </w:rPr>
        <w:t xml:space="preserve"> at this point that it would be wise</w:t>
      </w:r>
      <w:r w:rsidR="00007F2E">
        <w:rPr>
          <w:rFonts w:ascii="Calibri Light" w:eastAsia="Calibri Light" w:hAnsi="Calibri Light" w:cs="Calibri Light"/>
          <w:sz w:val="22"/>
          <w:szCs w:val="22"/>
        </w:rPr>
        <w:t xml:space="preserve"> to take a break from reverse engineering </w:t>
      </w:r>
      <w:r w:rsidR="0035268F">
        <w:rPr>
          <w:rFonts w:ascii="Calibri Light" w:eastAsia="Calibri Light" w:hAnsi="Calibri Light" w:cs="Calibri Light"/>
          <w:sz w:val="22"/>
          <w:szCs w:val="22"/>
        </w:rPr>
        <w:t xml:space="preserve">and </w:t>
      </w:r>
      <w:r w:rsidR="00540EB5">
        <w:rPr>
          <w:rFonts w:ascii="Calibri Light" w:eastAsia="Calibri Light" w:hAnsi="Calibri Light" w:cs="Calibri Light"/>
          <w:sz w:val="22"/>
          <w:szCs w:val="22"/>
        </w:rPr>
        <w:t>see what</w:t>
      </w:r>
      <w:r w:rsidR="00007F2E">
        <w:rPr>
          <w:rFonts w:ascii="Calibri Light" w:eastAsia="Calibri Light" w:hAnsi="Calibri Light" w:cs="Calibri Light"/>
          <w:sz w:val="22"/>
          <w:szCs w:val="22"/>
        </w:rPr>
        <w:t xml:space="preserve"> running</w:t>
      </w:r>
      <w:r w:rsidR="00540EB5">
        <w:rPr>
          <w:rFonts w:ascii="Calibri Light" w:eastAsia="Calibri Light" w:hAnsi="Calibri Light" w:cs="Calibri Light"/>
          <w:sz w:val="22"/>
          <w:szCs w:val="22"/>
        </w:rPr>
        <w:t xml:space="preserve"> the malware </w:t>
      </w:r>
      <w:r w:rsidR="00934E82">
        <w:rPr>
          <w:rFonts w:ascii="Calibri Light" w:eastAsia="Calibri Light" w:hAnsi="Calibri Light" w:cs="Calibri Light"/>
          <w:sz w:val="22"/>
          <w:szCs w:val="22"/>
        </w:rPr>
        <w:t>did.</w:t>
      </w:r>
      <w:r w:rsidR="00306990">
        <w:rPr>
          <w:rFonts w:ascii="Calibri Light" w:eastAsia="Calibri Light" w:hAnsi="Calibri Light" w:cs="Calibri Light"/>
          <w:sz w:val="22"/>
          <w:szCs w:val="22"/>
        </w:rPr>
        <w:t xml:space="preserve"> To help </w:t>
      </w:r>
      <w:r w:rsidR="00424C7D">
        <w:rPr>
          <w:rFonts w:ascii="Calibri Light" w:eastAsia="Calibri Light" w:hAnsi="Calibri Light" w:cs="Calibri Light"/>
          <w:sz w:val="22"/>
          <w:szCs w:val="22"/>
        </w:rPr>
        <w:t>check what processes would be launched, I started a program</w:t>
      </w:r>
      <w:r w:rsidR="00007F2E">
        <w:rPr>
          <w:rFonts w:ascii="Calibri Light" w:eastAsia="Calibri Light" w:hAnsi="Calibri Light" w:cs="Calibri Light"/>
          <w:sz w:val="22"/>
          <w:szCs w:val="22"/>
        </w:rPr>
        <w:t xml:space="preserve"> </w:t>
      </w:r>
      <w:r w:rsidR="00424C7D">
        <w:rPr>
          <w:rFonts w:ascii="Calibri Light" w:eastAsia="Calibri Light" w:hAnsi="Calibri Light" w:cs="Calibri Light"/>
          <w:sz w:val="22"/>
          <w:szCs w:val="22"/>
        </w:rPr>
        <w:t xml:space="preserve">called </w:t>
      </w:r>
      <w:r w:rsidR="00007F2E">
        <w:rPr>
          <w:rFonts w:ascii="Calibri Light" w:eastAsia="Calibri Light" w:hAnsi="Calibri Light" w:cs="Calibri Light"/>
          <w:sz w:val="22"/>
          <w:szCs w:val="22"/>
        </w:rPr>
        <w:t>Process Hacker</w:t>
      </w:r>
      <w:r w:rsidR="0025173D">
        <w:rPr>
          <w:rFonts w:ascii="Calibri Light" w:eastAsia="Calibri Light" w:hAnsi="Calibri Light" w:cs="Calibri Light"/>
          <w:sz w:val="22"/>
          <w:szCs w:val="22"/>
        </w:rPr>
        <w:t xml:space="preserve"> 2</w:t>
      </w:r>
      <w:r w:rsidR="003B0B7B">
        <w:rPr>
          <w:rFonts w:ascii="Calibri Light" w:eastAsia="Calibri Light" w:hAnsi="Calibri Light" w:cs="Calibri Light"/>
          <w:sz w:val="22"/>
          <w:szCs w:val="22"/>
        </w:rPr>
        <w:t xml:space="preserve"> and to see the outbound network traffic I launched Wireshark. Process Hacker </w:t>
      </w:r>
      <w:r w:rsidR="0025173D">
        <w:rPr>
          <w:rFonts w:ascii="Calibri Light" w:eastAsia="Calibri Light" w:hAnsi="Calibri Light" w:cs="Calibri Light"/>
          <w:sz w:val="22"/>
          <w:szCs w:val="22"/>
        </w:rPr>
        <w:t xml:space="preserve">2 </w:t>
      </w:r>
      <w:r w:rsidR="003B0B7B">
        <w:rPr>
          <w:rFonts w:ascii="Calibri Light" w:eastAsia="Calibri Light" w:hAnsi="Calibri Light" w:cs="Calibri Light"/>
          <w:sz w:val="22"/>
          <w:szCs w:val="22"/>
        </w:rPr>
        <w:t>is shown below and</w:t>
      </w:r>
      <w:r w:rsidR="00A276E1">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is </w:t>
      </w:r>
      <w:r w:rsidR="00745024">
        <w:rPr>
          <w:rFonts w:ascii="Calibri Light" w:eastAsia="Calibri Light" w:hAnsi="Calibri Light" w:cs="Calibri Light"/>
          <w:sz w:val="22"/>
          <w:szCs w:val="22"/>
        </w:rPr>
        <w:t xml:space="preserve">quite </w:t>
      </w:r>
      <w:proofErr w:type="gramStart"/>
      <w:r w:rsidR="00007F2E">
        <w:rPr>
          <w:rFonts w:ascii="Calibri Light" w:eastAsia="Calibri Light" w:hAnsi="Calibri Light" w:cs="Calibri Light"/>
          <w:sz w:val="22"/>
          <w:szCs w:val="22"/>
        </w:rPr>
        <w:t>similar to</w:t>
      </w:r>
      <w:proofErr w:type="gramEnd"/>
      <w:r w:rsidR="00007F2E">
        <w:rPr>
          <w:rFonts w:ascii="Calibri Light" w:eastAsia="Calibri Light" w:hAnsi="Calibri Light" w:cs="Calibri Light"/>
          <w:sz w:val="22"/>
          <w:szCs w:val="22"/>
        </w:rPr>
        <w:t xml:space="preserve"> tas</w:t>
      </w:r>
      <w:r w:rsidR="003B0B7B">
        <w:rPr>
          <w:rFonts w:ascii="Calibri Light" w:eastAsia="Calibri Light" w:hAnsi="Calibri Light" w:cs="Calibri Light"/>
          <w:sz w:val="22"/>
          <w:szCs w:val="22"/>
        </w:rPr>
        <w:t>k manager</w:t>
      </w:r>
      <w:r w:rsidR="00007F2E">
        <w:rPr>
          <w:rFonts w:ascii="Calibri Light" w:eastAsia="Calibri Light" w:hAnsi="Calibri Light" w:cs="Calibri Light"/>
          <w:sz w:val="22"/>
          <w:szCs w:val="22"/>
        </w:rPr>
        <w:t xml:space="preserve"> </w:t>
      </w:r>
      <w:r w:rsidR="0025173D">
        <w:rPr>
          <w:rFonts w:ascii="Calibri Light" w:eastAsia="Calibri Light" w:hAnsi="Calibri Light" w:cs="Calibri Light"/>
          <w:sz w:val="22"/>
          <w:szCs w:val="22"/>
        </w:rPr>
        <w:t>in that it lists all user pro</w:t>
      </w:r>
      <w:r w:rsidR="007F77AD">
        <w:rPr>
          <w:rFonts w:ascii="Calibri Light" w:eastAsia="Calibri Light" w:hAnsi="Calibri Light" w:cs="Calibri Light"/>
          <w:sz w:val="22"/>
          <w:szCs w:val="22"/>
        </w:rPr>
        <w:t>cesses currently running on the</w:t>
      </w:r>
      <w:r w:rsidR="0025173D">
        <w:rPr>
          <w:rFonts w:ascii="Calibri Light" w:eastAsia="Calibri Light" w:hAnsi="Calibri Light" w:cs="Calibri Light"/>
          <w:sz w:val="22"/>
          <w:szCs w:val="22"/>
        </w:rPr>
        <w:t xml:space="preserve"> machine, </w:t>
      </w:r>
      <w:r w:rsidR="00007F2E">
        <w:rPr>
          <w:rFonts w:ascii="Calibri Light" w:eastAsia="Calibri Light" w:hAnsi="Calibri Light" w:cs="Calibri Light"/>
          <w:sz w:val="22"/>
          <w:szCs w:val="22"/>
        </w:rPr>
        <w:t xml:space="preserve">but </w:t>
      </w:r>
      <w:r w:rsidR="00ED4FB3">
        <w:rPr>
          <w:rFonts w:ascii="Calibri Light" w:eastAsia="Calibri Light" w:hAnsi="Calibri Light" w:cs="Calibri Light"/>
          <w:sz w:val="22"/>
          <w:szCs w:val="22"/>
        </w:rPr>
        <w:t xml:space="preserve">it </w:t>
      </w:r>
      <w:r w:rsidR="000822C5">
        <w:rPr>
          <w:rFonts w:ascii="Calibri Light" w:eastAsia="Calibri Light" w:hAnsi="Calibri Light" w:cs="Calibri Light"/>
          <w:sz w:val="22"/>
          <w:szCs w:val="22"/>
        </w:rPr>
        <w:t xml:space="preserve">organizes the information </w:t>
      </w:r>
      <w:r w:rsidR="00D31489">
        <w:rPr>
          <w:rFonts w:ascii="Calibri Light" w:eastAsia="Calibri Light" w:hAnsi="Calibri Light" w:cs="Calibri Light"/>
          <w:sz w:val="22"/>
          <w:szCs w:val="22"/>
        </w:rPr>
        <w:t>more clearly</w:t>
      </w:r>
      <w:r w:rsidR="00007F2E">
        <w:rPr>
          <w:rFonts w:ascii="Calibri Light" w:eastAsia="Calibri Light" w:hAnsi="Calibri Light" w:cs="Calibri Light"/>
          <w:sz w:val="22"/>
          <w:szCs w:val="22"/>
        </w:rPr>
        <w:t>.</w:t>
      </w:r>
    </w:p>
    <w:p w14:paraId="09250B38" w14:textId="495B0718" w:rsidR="0007437C" w:rsidRDefault="0007437C" w:rsidP="0007437C">
      <w:pPr>
        <w:spacing w:after="160" w:line="259" w:lineRule="auto"/>
        <w:jc w:val="center"/>
        <w:rPr>
          <w:rFonts w:ascii="Calibri Light" w:eastAsia="Calibri Light" w:hAnsi="Calibri Light" w:cs="Calibri Light"/>
          <w:sz w:val="22"/>
          <w:szCs w:val="22"/>
        </w:rPr>
      </w:pPr>
    </w:p>
    <w:p w14:paraId="3B87A21C" w14:textId="2E5EE286" w:rsidR="0007437C" w:rsidRPr="00951C24" w:rsidRDefault="0007437C" w:rsidP="0007437C">
      <w:pPr>
        <w:spacing w:after="160" w:line="259" w:lineRule="auto"/>
        <w:jc w:val="center"/>
        <w:rPr>
          <w:sz w:val="22"/>
          <w:szCs w:val="22"/>
        </w:rPr>
      </w:pPr>
      <w:r>
        <w:rPr>
          <w:rFonts w:ascii="Calibri Light" w:eastAsia="Calibri Light" w:hAnsi="Calibri Light" w:cs="Calibri Light"/>
          <w:sz w:val="22"/>
          <w:szCs w:val="22"/>
        </w:rPr>
        <w:t>(Process Hacker View)</w:t>
      </w:r>
    </w:p>
    <w:p w14:paraId="52A2E7A6" w14:textId="5FE87499" w:rsidR="001D6C5F" w:rsidRPr="007E7581" w:rsidRDefault="0007437C">
      <w:pPr>
        <w:spacing w:after="160" w:line="259" w:lineRule="auto"/>
        <w:rPr>
          <w:rFonts w:ascii="Calibri Light" w:eastAsia="Calibri Light" w:hAnsi="Calibri Light" w:cs="Calibri Light"/>
          <w:sz w:val="22"/>
          <w:szCs w:val="22"/>
        </w:rPr>
      </w:pPr>
      <w:r>
        <w:rPr>
          <w:noProof/>
        </w:rPr>
        <w:lastRenderedPageBreak/>
        <w:drawing>
          <wp:anchor distT="0" distB="0" distL="114300" distR="114300" simplePos="0" relativeHeight="251696128" behindDoc="0" locked="0" layoutInCell="1" allowOverlap="1" wp14:anchorId="0387704E" wp14:editId="6C6BC4BD">
            <wp:simplePos x="0" y="0"/>
            <wp:positionH relativeFrom="margin">
              <wp:posOffset>206095</wp:posOffset>
            </wp:positionH>
            <wp:positionV relativeFrom="paragraph">
              <wp:posOffset>2751074</wp:posOffset>
            </wp:positionV>
            <wp:extent cx="5486400" cy="4344035"/>
            <wp:effectExtent l="0" t="0" r="0" b="0"/>
            <wp:wrapTopAndBottom/>
            <wp:docPr id="100014" name="Picture 10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83" t="1778" r="3204" b="5805"/>
                    <a:stretch/>
                  </pic:blipFill>
                  <pic:spPr bwMode="auto">
                    <a:xfrm>
                      <a:off x="0" y="0"/>
                      <a:ext cx="5486400" cy="434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F2E">
        <w:rPr>
          <w:rFonts w:ascii="Calibri Light" w:eastAsia="Calibri Light" w:hAnsi="Calibri Light" w:cs="Calibri Light"/>
          <w:sz w:val="22"/>
          <w:szCs w:val="22"/>
        </w:rPr>
        <w:t xml:space="preserve">Looking at Process Hacker, I noticed that </w:t>
      </w:r>
      <w:r w:rsidR="00103005">
        <w:rPr>
          <w:rFonts w:ascii="Calibri Light" w:eastAsia="Calibri Light" w:hAnsi="Calibri Light" w:cs="Calibri Light"/>
          <w:sz w:val="22"/>
          <w:szCs w:val="22"/>
        </w:rPr>
        <w:t xml:space="preserve">an </w:t>
      </w:r>
      <w:r w:rsidR="00007F2E">
        <w:rPr>
          <w:rFonts w:ascii="Calibri Light" w:eastAsia="Calibri Light" w:hAnsi="Calibri Light" w:cs="Calibri Light"/>
          <w:sz w:val="22"/>
          <w:szCs w:val="22"/>
        </w:rPr>
        <w:t xml:space="preserve">Internet Explorer </w:t>
      </w:r>
      <w:r w:rsidR="00103005">
        <w:rPr>
          <w:rFonts w:ascii="Calibri Light" w:eastAsia="Calibri Light" w:hAnsi="Calibri Light" w:cs="Calibri Light"/>
          <w:sz w:val="22"/>
          <w:szCs w:val="22"/>
        </w:rPr>
        <w:t>instance seemed to be running under</w:t>
      </w:r>
      <w:r w:rsidR="00007F2E">
        <w:rPr>
          <w:rFonts w:ascii="Calibri Light" w:eastAsia="Calibri Light" w:hAnsi="Calibri Light" w:cs="Calibri Light"/>
          <w:sz w:val="22"/>
          <w:szCs w:val="22"/>
        </w:rPr>
        <w:t xml:space="preserve"> </w:t>
      </w:r>
      <w:r w:rsidR="00AC5A9A">
        <w:rPr>
          <w:rFonts w:ascii="Calibri Light" w:eastAsia="Calibri Light" w:hAnsi="Calibri Light" w:cs="Calibri Light"/>
          <w:sz w:val="22"/>
          <w:szCs w:val="22"/>
        </w:rPr>
        <w:t xml:space="preserve">a </w:t>
      </w:r>
      <w:r w:rsidR="00007F2E">
        <w:rPr>
          <w:rFonts w:ascii="Calibri Light" w:eastAsia="Calibri Light" w:hAnsi="Calibri Light" w:cs="Calibri Light"/>
          <w:sz w:val="22"/>
          <w:szCs w:val="22"/>
        </w:rPr>
        <w:t>svchost.exe</w:t>
      </w:r>
      <w:r w:rsidR="00B72801">
        <w:rPr>
          <w:rFonts w:ascii="Calibri Light" w:eastAsia="Calibri Light" w:hAnsi="Calibri Light" w:cs="Calibri Light"/>
          <w:sz w:val="22"/>
          <w:szCs w:val="22"/>
        </w:rPr>
        <w:t xml:space="preserve"> </w:t>
      </w:r>
      <w:r w:rsidR="00B228F0">
        <w:rPr>
          <w:rFonts w:ascii="Calibri Light" w:eastAsia="Calibri Light" w:hAnsi="Calibri Light" w:cs="Calibri Light"/>
          <w:sz w:val="22"/>
          <w:szCs w:val="22"/>
        </w:rPr>
        <w:t xml:space="preserve">process </w:t>
      </w:r>
      <w:r w:rsidR="00B72801">
        <w:rPr>
          <w:rFonts w:ascii="Calibri Light" w:eastAsia="Calibri Light" w:hAnsi="Calibri Light" w:cs="Calibri Light"/>
          <w:sz w:val="22"/>
          <w:szCs w:val="22"/>
        </w:rPr>
        <w:t xml:space="preserve">which is </w:t>
      </w:r>
      <w:r w:rsidR="00800EC0">
        <w:rPr>
          <w:rFonts w:ascii="Calibri Light" w:eastAsia="Calibri Light" w:hAnsi="Calibri Light" w:cs="Calibri Light"/>
          <w:sz w:val="22"/>
          <w:szCs w:val="22"/>
        </w:rPr>
        <w:t>quite</w:t>
      </w:r>
      <w:r w:rsidR="00B72801">
        <w:rPr>
          <w:rFonts w:ascii="Calibri Light" w:eastAsia="Calibri Light" w:hAnsi="Calibri Light" w:cs="Calibri Light"/>
          <w:sz w:val="22"/>
          <w:szCs w:val="22"/>
        </w:rPr>
        <w:t xml:space="preserve"> suspicious</w:t>
      </w:r>
      <w:r w:rsidR="00007F2E">
        <w:rPr>
          <w:rFonts w:ascii="Calibri Light" w:eastAsia="Calibri Light" w:hAnsi="Calibri Light" w:cs="Calibri Light"/>
          <w:sz w:val="22"/>
          <w:szCs w:val="22"/>
        </w:rPr>
        <w:t xml:space="preserve">. </w:t>
      </w:r>
      <w:r w:rsidR="009B45D5">
        <w:rPr>
          <w:rFonts w:ascii="Calibri Light" w:eastAsia="Calibri Light" w:hAnsi="Calibri Light" w:cs="Calibri Light"/>
          <w:sz w:val="22"/>
          <w:szCs w:val="22"/>
        </w:rPr>
        <w:t>S</w:t>
      </w:r>
      <w:r w:rsidR="00751B9F">
        <w:rPr>
          <w:rFonts w:ascii="Calibri Light" w:eastAsia="Calibri Light" w:hAnsi="Calibri Light" w:cs="Calibri Light"/>
          <w:sz w:val="22"/>
          <w:szCs w:val="22"/>
        </w:rPr>
        <w:t xml:space="preserve">vchost.exe is a </w:t>
      </w:r>
      <w:r w:rsidR="005A1E4D">
        <w:rPr>
          <w:rFonts w:ascii="Calibri Light" w:eastAsia="Calibri Light" w:hAnsi="Calibri Light" w:cs="Calibri Light"/>
          <w:sz w:val="22"/>
          <w:szCs w:val="22"/>
        </w:rPr>
        <w:t>system process that can host multiple</w:t>
      </w:r>
      <w:r w:rsidR="004A06F9">
        <w:rPr>
          <w:rFonts w:ascii="Calibri Light" w:eastAsia="Calibri Light" w:hAnsi="Calibri Light" w:cs="Calibri Light"/>
          <w:sz w:val="22"/>
          <w:szCs w:val="22"/>
        </w:rPr>
        <w:t xml:space="preserve"> Windows services</w:t>
      </w:r>
      <w:r w:rsidR="00751B9F">
        <w:rPr>
          <w:rFonts w:ascii="Calibri Light" w:eastAsia="Calibri Light" w:hAnsi="Calibri Light" w:cs="Calibri Light"/>
          <w:sz w:val="22"/>
          <w:szCs w:val="22"/>
        </w:rPr>
        <w:t xml:space="preserve">. </w:t>
      </w:r>
      <w:r w:rsidR="00617FBC">
        <w:rPr>
          <w:rFonts w:ascii="Calibri Light" w:eastAsia="Calibri Light" w:hAnsi="Calibri Light" w:cs="Calibri Light"/>
          <w:sz w:val="22"/>
          <w:szCs w:val="22"/>
        </w:rPr>
        <w:t xml:space="preserve">A </w:t>
      </w:r>
      <w:r w:rsidR="003B5846">
        <w:rPr>
          <w:rFonts w:ascii="Calibri Light" w:eastAsia="Calibri Light" w:hAnsi="Calibri Light" w:cs="Calibri Light"/>
          <w:sz w:val="22"/>
          <w:szCs w:val="22"/>
        </w:rPr>
        <w:t xml:space="preserve">DLL </w:t>
      </w:r>
      <w:r w:rsidR="00617FBC">
        <w:rPr>
          <w:rFonts w:ascii="Calibri Light" w:eastAsia="Calibri Light" w:hAnsi="Calibri Light" w:cs="Calibri Light"/>
          <w:sz w:val="22"/>
          <w:szCs w:val="22"/>
        </w:rPr>
        <w:t>(Dynamically Linked L</w:t>
      </w:r>
      <w:r w:rsidR="003B5846">
        <w:rPr>
          <w:rFonts w:ascii="Calibri Light" w:eastAsia="Calibri Light" w:hAnsi="Calibri Light" w:cs="Calibri Light"/>
          <w:sz w:val="22"/>
          <w:szCs w:val="22"/>
        </w:rPr>
        <w:t>ibrar</w:t>
      </w:r>
      <w:r w:rsidR="0022263D">
        <w:rPr>
          <w:rFonts w:ascii="Calibri Light" w:eastAsia="Calibri Light" w:hAnsi="Calibri Light" w:cs="Calibri Light"/>
          <w:sz w:val="22"/>
          <w:szCs w:val="22"/>
        </w:rPr>
        <w:t>y</w:t>
      </w:r>
      <w:r w:rsidR="00617FBC">
        <w:rPr>
          <w:rFonts w:ascii="Calibri Light" w:eastAsia="Calibri Light" w:hAnsi="Calibri Light" w:cs="Calibri Light"/>
          <w:sz w:val="22"/>
          <w:szCs w:val="22"/>
        </w:rPr>
        <w:t xml:space="preserve">) is </w:t>
      </w:r>
      <w:r w:rsidR="003B5846">
        <w:rPr>
          <w:rFonts w:ascii="Calibri Light" w:eastAsia="Calibri Light" w:hAnsi="Calibri Light" w:cs="Calibri Light"/>
          <w:sz w:val="22"/>
          <w:szCs w:val="22"/>
        </w:rPr>
        <w:t>a collection of functions that can be used by multiple programs concurrently.</w:t>
      </w:r>
      <w:r w:rsidR="00634FC3">
        <w:rPr>
          <w:rFonts w:ascii="Calibri Light" w:eastAsia="Calibri Light" w:hAnsi="Calibri Light" w:cs="Calibri Light"/>
          <w:sz w:val="22"/>
          <w:szCs w:val="22"/>
        </w:rPr>
        <w:t xml:space="preserve"> </w:t>
      </w:r>
      <w:r w:rsidR="004C677C">
        <w:rPr>
          <w:rFonts w:ascii="Calibri Light" w:eastAsia="Calibri Light" w:hAnsi="Calibri Light" w:cs="Calibri Light"/>
          <w:sz w:val="22"/>
          <w:szCs w:val="22"/>
        </w:rPr>
        <w:t xml:space="preserve">They </w:t>
      </w:r>
      <w:r w:rsidR="00DA324D">
        <w:rPr>
          <w:rFonts w:ascii="Calibri Light" w:eastAsia="Calibri Light" w:hAnsi="Calibri Light" w:cs="Calibri Light"/>
          <w:sz w:val="22"/>
          <w:szCs w:val="22"/>
        </w:rPr>
        <w:t xml:space="preserve">are loaded by svchost.exe </w:t>
      </w:r>
      <w:r w:rsidR="00634FC3">
        <w:rPr>
          <w:rFonts w:ascii="Calibri Light" w:eastAsia="Calibri Light" w:hAnsi="Calibri Light" w:cs="Calibri Light"/>
          <w:sz w:val="22"/>
          <w:szCs w:val="22"/>
        </w:rPr>
        <w:t xml:space="preserve">for the </w:t>
      </w:r>
      <w:r w:rsidR="00CB3A34">
        <w:rPr>
          <w:rFonts w:ascii="Calibri Light" w:eastAsia="Calibri Light" w:hAnsi="Calibri Light" w:cs="Calibri Light"/>
          <w:sz w:val="22"/>
          <w:szCs w:val="22"/>
        </w:rPr>
        <w:t xml:space="preserve">hosted </w:t>
      </w:r>
      <w:r w:rsidR="00634FC3">
        <w:rPr>
          <w:rFonts w:ascii="Calibri Light" w:eastAsia="Calibri Light" w:hAnsi="Calibri Light" w:cs="Calibri Light"/>
          <w:sz w:val="22"/>
          <w:szCs w:val="22"/>
        </w:rPr>
        <w:t>application to use as DLL’s can’t be run by themselves.</w:t>
      </w:r>
      <w:r w:rsidR="003B5846">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Normally In</w:t>
      </w:r>
      <w:r w:rsidR="009C43B3">
        <w:rPr>
          <w:rFonts w:ascii="Calibri Light" w:eastAsia="Calibri Light" w:hAnsi="Calibri Light" w:cs="Calibri Light"/>
          <w:sz w:val="22"/>
          <w:szCs w:val="22"/>
        </w:rPr>
        <w:t xml:space="preserve">ternet Explorer is launched from the </w:t>
      </w:r>
      <w:r w:rsidR="00007F2E">
        <w:rPr>
          <w:rFonts w:ascii="Calibri Light" w:eastAsia="Calibri Light" w:hAnsi="Calibri Light" w:cs="Calibri Light"/>
          <w:sz w:val="22"/>
          <w:szCs w:val="22"/>
        </w:rPr>
        <w:t>desktop, so its paren</w:t>
      </w:r>
      <w:r w:rsidR="00851274">
        <w:rPr>
          <w:rFonts w:ascii="Calibri Light" w:eastAsia="Calibri Light" w:hAnsi="Calibri Light" w:cs="Calibri Light"/>
          <w:sz w:val="22"/>
          <w:szCs w:val="22"/>
        </w:rPr>
        <w:t xml:space="preserve">t process would be explorer.exe. </w:t>
      </w:r>
      <w:proofErr w:type="gramStart"/>
      <w:r w:rsidR="00851274">
        <w:rPr>
          <w:rFonts w:ascii="Calibri Light" w:eastAsia="Calibri Light" w:hAnsi="Calibri Light" w:cs="Calibri Light"/>
          <w:sz w:val="22"/>
          <w:szCs w:val="22"/>
        </w:rPr>
        <w:t>H</w:t>
      </w:r>
      <w:r w:rsidR="00007F2E">
        <w:rPr>
          <w:rFonts w:ascii="Calibri Light" w:eastAsia="Calibri Light" w:hAnsi="Calibri Light" w:cs="Calibri Light"/>
          <w:sz w:val="22"/>
          <w:szCs w:val="22"/>
        </w:rPr>
        <w:t>owever</w:t>
      </w:r>
      <w:proofErr w:type="gramEnd"/>
      <w:r w:rsidR="00007F2E">
        <w:rPr>
          <w:rFonts w:ascii="Calibri Light" w:eastAsia="Calibri Light" w:hAnsi="Calibri Light" w:cs="Calibri Light"/>
          <w:sz w:val="22"/>
          <w:szCs w:val="22"/>
        </w:rPr>
        <w:t xml:space="preserve"> in this case</w:t>
      </w:r>
      <w:r w:rsidR="00C15B1B">
        <w:rPr>
          <w:rFonts w:ascii="Calibri Light" w:eastAsia="Calibri Light" w:hAnsi="Calibri Light" w:cs="Calibri Light"/>
          <w:sz w:val="22"/>
          <w:szCs w:val="22"/>
        </w:rPr>
        <w:t>, since</w:t>
      </w:r>
      <w:r w:rsidR="00007F2E">
        <w:rPr>
          <w:rFonts w:ascii="Calibri Light" w:eastAsia="Calibri Light" w:hAnsi="Calibri Light" w:cs="Calibri Light"/>
          <w:sz w:val="22"/>
          <w:szCs w:val="22"/>
        </w:rPr>
        <w:t xml:space="preserve"> it is under svchost.exe</w:t>
      </w:r>
      <w:r w:rsidR="00C15B1B">
        <w:rPr>
          <w:rFonts w:ascii="Calibri Light" w:eastAsia="Calibri Light" w:hAnsi="Calibri Light" w:cs="Calibri Light"/>
          <w:sz w:val="22"/>
          <w:szCs w:val="22"/>
        </w:rPr>
        <w:t>, we can conclude</w:t>
      </w:r>
      <w:r w:rsidR="00007F2E">
        <w:rPr>
          <w:rFonts w:ascii="Calibri Light" w:eastAsia="Calibri Light" w:hAnsi="Calibri Light" w:cs="Calibri Light"/>
          <w:sz w:val="22"/>
          <w:szCs w:val="22"/>
        </w:rPr>
        <w:t xml:space="preserve"> it wasn</w:t>
      </w:r>
      <w:r w:rsidR="009B45D5">
        <w:rPr>
          <w:rFonts w:ascii="Calibri Light" w:eastAsia="Calibri Light" w:hAnsi="Calibri Light" w:cs="Calibri Light"/>
          <w:sz w:val="22"/>
          <w:szCs w:val="22"/>
        </w:rPr>
        <w:t xml:space="preserve">’t launched from </w:t>
      </w:r>
      <w:r w:rsidR="007F77AD">
        <w:rPr>
          <w:rFonts w:ascii="Calibri Light" w:eastAsia="Calibri Light" w:hAnsi="Calibri Light" w:cs="Calibri Light"/>
          <w:sz w:val="22"/>
          <w:szCs w:val="22"/>
        </w:rPr>
        <w:t>a user</w:t>
      </w:r>
      <w:r w:rsidR="009B45D5">
        <w:rPr>
          <w:rFonts w:ascii="Calibri Light" w:eastAsia="Calibri Light" w:hAnsi="Calibri Light" w:cs="Calibri Light"/>
          <w:sz w:val="22"/>
          <w:szCs w:val="22"/>
        </w:rPr>
        <w:t xml:space="preserve"> but probably from our malware. More bizarrely, since it was launched from our malware, 2nd_formatted.exe, it should appear as a child </w:t>
      </w:r>
      <w:proofErr w:type="gramStart"/>
      <w:r w:rsidR="009B45D5">
        <w:rPr>
          <w:rFonts w:ascii="Calibri Light" w:eastAsia="Calibri Light" w:hAnsi="Calibri Light" w:cs="Calibri Light"/>
          <w:sz w:val="22"/>
          <w:szCs w:val="22"/>
        </w:rPr>
        <w:t>process</w:t>
      </w:r>
      <w:proofErr w:type="gramEnd"/>
      <w:r w:rsidR="009B45D5">
        <w:rPr>
          <w:rFonts w:ascii="Calibri Light" w:eastAsia="Calibri Light" w:hAnsi="Calibri Light" w:cs="Calibri Light"/>
          <w:sz w:val="22"/>
          <w:szCs w:val="22"/>
        </w:rPr>
        <w:t xml:space="preserve"> but our binary has no child </w:t>
      </w:r>
      <w:r w:rsidR="00BA06D5">
        <w:rPr>
          <w:rFonts w:ascii="Calibri Light" w:eastAsia="Calibri Light" w:hAnsi="Calibri Light" w:cs="Calibri Light"/>
          <w:sz w:val="22"/>
          <w:szCs w:val="22"/>
        </w:rPr>
        <w:t>processes</w:t>
      </w:r>
      <w:r w:rsidR="009B45D5">
        <w:rPr>
          <w:rFonts w:ascii="Calibri Light" w:eastAsia="Calibri Light" w:hAnsi="Calibri Light" w:cs="Calibri Light"/>
          <w:sz w:val="22"/>
          <w:szCs w:val="22"/>
        </w:rPr>
        <w:t xml:space="preserve">. </w:t>
      </w:r>
      <w:r w:rsidR="00E639AE">
        <w:rPr>
          <w:rFonts w:ascii="Calibri Light" w:eastAsia="Calibri Light" w:hAnsi="Calibri Light" w:cs="Calibri Light"/>
          <w:sz w:val="22"/>
          <w:szCs w:val="22"/>
        </w:rPr>
        <w:t>I would later find out</w:t>
      </w:r>
      <w:r w:rsidR="00617157">
        <w:rPr>
          <w:rFonts w:ascii="Calibri Light" w:eastAsia="Calibri Light" w:hAnsi="Calibri Light" w:cs="Calibri Light"/>
          <w:sz w:val="22"/>
          <w:szCs w:val="22"/>
        </w:rPr>
        <w:t xml:space="preserve"> (through an article linked below)</w:t>
      </w:r>
      <w:r w:rsidR="00E639AE">
        <w:rPr>
          <w:rFonts w:ascii="Calibri Light" w:eastAsia="Calibri Light" w:hAnsi="Calibri Light" w:cs="Calibri Light"/>
          <w:sz w:val="22"/>
          <w:szCs w:val="22"/>
        </w:rPr>
        <w:t xml:space="preserve"> that this is because when we ran our </w:t>
      </w:r>
      <w:r w:rsidR="00716E2D">
        <w:rPr>
          <w:rFonts w:ascii="Calibri Light" w:eastAsia="Calibri Light" w:hAnsi="Calibri Light" w:cs="Calibri Light"/>
          <w:sz w:val="22"/>
          <w:szCs w:val="22"/>
        </w:rPr>
        <w:t>PowerShell</w:t>
      </w:r>
      <w:r w:rsidR="00E639AE">
        <w:rPr>
          <w:rFonts w:ascii="Calibri Light" w:eastAsia="Calibri Light" w:hAnsi="Calibri Light" w:cs="Calibri Light"/>
          <w:sz w:val="22"/>
          <w:szCs w:val="22"/>
        </w:rPr>
        <w:t xml:space="preserve"> commands, they used WMI </w:t>
      </w:r>
      <w:r w:rsidR="005D1331">
        <w:rPr>
          <w:rFonts w:ascii="Calibri Light" w:eastAsia="Calibri Light" w:hAnsi="Calibri Light" w:cs="Calibri Light"/>
          <w:sz w:val="22"/>
          <w:szCs w:val="22"/>
        </w:rPr>
        <w:t xml:space="preserve">functions </w:t>
      </w:r>
      <w:r w:rsidR="00E639AE">
        <w:rPr>
          <w:rFonts w:ascii="Calibri Light" w:eastAsia="Calibri Light" w:hAnsi="Calibri Light" w:cs="Calibri Light"/>
          <w:sz w:val="22"/>
          <w:szCs w:val="22"/>
        </w:rPr>
        <w:t xml:space="preserve">to call the process. This means that </w:t>
      </w:r>
      <w:r w:rsidR="00A43CC1">
        <w:rPr>
          <w:rFonts w:ascii="Calibri Light" w:eastAsia="Calibri Light" w:hAnsi="Calibri Light" w:cs="Calibri Light"/>
          <w:sz w:val="22"/>
          <w:szCs w:val="22"/>
        </w:rPr>
        <w:t>our</w:t>
      </w:r>
      <w:r w:rsidR="00E639AE">
        <w:rPr>
          <w:rFonts w:ascii="Calibri Light" w:eastAsia="Calibri Light" w:hAnsi="Calibri Light" w:cs="Calibri Light"/>
          <w:sz w:val="22"/>
          <w:szCs w:val="22"/>
        </w:rPr>
        <w:t xml:space="preserve"> process would </w:t>
      </w:r>
      <w:r w:rsidR="00DC4235">
        <w:rPr>
          <w:rFonts w:ascii="Calibri Light" w:eastAsia="Calibri Light" w:hAnsi="Calibri Light" w:cs="Calibri Light"/>
          <w:sz w:val="22"/>
          <w:szCs w:val="22"/>
        </w:rPr>
        <w:t>run as</w:t>
      </w:r>
      <w:r w:rsidR="00E639AE">
        <w:rPr>
          <w:rFonts w:ascii="Calibri Light" w:eastAsia="Calibri Light" w:hAnsi="Calibri Light" w:cs="Calibri Light"/>
          <w:sz w:val="22"/>
          <w:szCs w:val="22"/>
        </w:rPr>
        <w:t xml:space="preserve"> the WMI executable, WmiPrvSE.exe which we see above. </w:t>
      </w:r>
      <w:r w:rsidR="007E7581">
        <w:rPr>
          <w:rFonts w:ascii="Calibri Light" w:eastAsia="Calibri Light" w:hAnsi="Calibri Light" w:cs="Calibri Light"/>
          <w:sz w:val="22"/>
          <w:szCs w:val="22"/>
        </w:rPr>
        <w:t xml:space="preserve">A good reason for malware to launch Internet Explorer is to send information over the network so I decided to check out Wireshark. </w:t>
      </w:r>
      <w:r w:rsidR="00D30E75">
        <w:rPr>
          <w:rFonts w:ascii="Calibri Light" w:eastAsia="Calibri Light" w:hAnsi="Calibri Light" w:cs="Calibri Light"/>
          <w:sz w:val="22"/>
          <w:szCs w:val="22"/>
        </w:rPr>
        <w:t>Wireshark is just a</w:t>
      </w:r>
      <w:r w:rsidR="001359AF">
        <w:rPr>
          <w:rFonts w:ascii="Calibri Light" w:eastAsia="Calibri Light" w:hAnsi="Calibri Light" w:cs="Calibri Light"/>
          <w:sz w:val="22"/>
          <w:szCs w:val="22"/>
        </w:rPr>
        <w:t xml:space="preserve"> packet sniffing program that records </w:t>
      </w:r>
      <w:proofErr w:type="gramStart"/>
      <w:r w:rsidR="001359AF">
        <w:rPr>
          <w:rFonts w:ascii="Calibri Light" w:eastAsia="Calibri Light" w:hAnsi="Calibri Light" w:cs="Calibri Light"/>
          <w:sz w:val="22"/>
          <w:szCs w:val="22"/>
        </w:rPr>
        <w:t>all of</w:t>
      </w:r>
      <w:proofErr w:type="gramEnd"/>
      <w:r w:rsidR="001359AF">
        <w:rPr>
          <w:rFonts w:ascii="Calibri Light" w:eastAsia="Calibri Light" w:hAnsi="Calibri Light" w:cs="Calibri Light"/>
          <w:sz w:val="22"/>
          <w:szCs w:val="22"/>
        </w:rPr>
        <w:t xml:space="preserve"> the traffic being sent from </w:t>
      </w:r>
      <w:r w:rsidR="00307F78">
        <w:rPr>
          <w:rFonts w:ascii="Calibri Light" w:eastAsia="Calibri Light" w:hAnsi="Calibri Light" w:cs="Calibri Light"/>
          <w:sz w:val="22"/>
          <w:szCs w:val="22"/>
        </w:rPr>
        <w:t>the</w:t>
      </w:r>
      <w:r w:rsidR="001359AF">
        <w:rPr>
          <w:rFonts w:ascii="Calibri Light" w:eastAsia="Calibri Light" w:hAnsi="Calibri Light" w:cs="Calibri Light"/>
          <w:sz w:val="22"/>
          <w:szCs w:val="22"/>
        </w:rPr>
        <w:t xml:space="preserve"> machine to the internet and back.</w:t>
      </w:r>
    </w:p>
    <w:p w14:paraId="1463502E" w14:textId="03E10C3C" w:rsidR="007E7581" w:rsidRDefault="007E7581">
      <w:pPr>
        <w:spacing w:after="160" w:line="259" w:lineRule="auto"/>
        <w:rPr>
          <w:rFonts w:ascii="Calibri Light" w:eastAsia="Calibri Light" w:hAnsi="Calibri Light" w:cs="Calibri Light"/>
          <w:sz w:val="22"/>
          <w:szCs w:val="22"/>
        </w:rPr>
      </w:pPr>
    </w:p>
    <w:p w14:paraId="23D5F8CA" w14:textId="4022975F" w:rsidR="00674811" w:rsidRDefault="00674811">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As shown in the above </w:t>
      </w:r>
      <w:r w:rsidR="00DF3D0D">
        <w:rPr>
          <w:rFonts w:ascii="Calibri Light" w:eastAsia="Calibri Light" w:hAnsi="Calibri Light" w:cs="Calibri Light"/>
          <w:sz w:val="22"/>
          <w:szCs w:val="22"/>
        </w:rPr>
        <w:t>Wireshark screenshot</w:t>
      </w:r>
      <w:r>
        <w:rPr>
          <w:rFonts w:ascii="Calibri Light" w:eastAsia="Calibri Light" w:hAnsi="Calibri Light" w:cs="Calibri Light"/>
          <w:sz w:val="22"/>
          <w:szCs w:val="22"/>
        </w:rPr>
        <w:t>, the malware tries to resolve the following domain name:</w:t>
      </w:r>
    </w:p>
    <w:p w14:paraId="22A21F21" w14:textId="57CA67B1" w:rsidR="00674811" w:rsidRDefault="00674811" w:rsidP="00B671DE">
      <w:pPr>
        <w:pStyle w:val="ListParagraph"/>
        <w:numPr>
          <w:ilvl w:val="0"/>
          <w:numId w:val="1"/>
        </w:numPr>
        <w:spacing w:after="160" w:line="259" w:lineRule="auto"/>
        <w:rPr>
          <w:rFonts w:ascii="Calibri Light" w:eastAsia="Calibri Light" w:hAnsi="Calibri Light" w:cs="Calibri Light"/>
          <w:sz w:val="22"/>
          <w:szCs w:val="22"/>
        </w:rPr>
      </w:pPr>
      <w:proofErr w:type="gramStart"/>
      <w:r>
        <w:rPr>
          <w:rFonts w:ascii="Calibri Light" w:eastAsia="Calibri Light" w:hAnsi="Calibri Light" w:cs="Calibri Light"/>
          <w:sz w:val="22"/>
          <w:szCs w:val="22"/>
        </w:rPr>
        <w:t>wrladolph.city</w:t>
      </w:r>
      <w:proofErr w:type="gramEnd"/>
    </w:p>
    <w:p w14:paraId="0AF8DB67" w14:textId="622BB044" w:rsidR="00674811" w:rsidRDefault="00674811" w:rsidP="00B671DE">
      <w:pPr>
        <w:pStyle w:val="ListParagraph"/>
        <w:numPr>
          <w:ilvl w:val="0"/>
          <w:numId w:val="1"/>
        </w:num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rsf58.city</w:t>
      </w:r>
    </w:p>
    <w:p w14:paraId="5281C8EF" w14:textId="58013C61" w:rsidR="0007437C" w:rsidRPr="00F64BBC" w:rsidRDefault="00674811" w:rsidP="00F64BBC">
      <w:pPr>
        <w:pStyle w:val="ListParagraph"/>
        <w:numPr>
          <w:ilvl w:val="0"/>
          <w:numId w:val="1"/>
        </w:numPr>
        <w:spacing w:after="160" w:line="259" w:lineRule="auto"/>
        <w:rPr>
          <w:rFonts w:ascii="Calibri Light" w:eastAsia="Calibri Light" w:hAnsi="Calibri Light" w:cs="Calibri Light"/>
          <w:sz w:val="22"/>
          <w:szCs w:val="22"/>
        </w:rPr>
      </w:pPr>
      <w:proofErr w:type="gramStart"/>
      <w:r>
        <w:rPr>
          <w:rFonts w:ascii="Calibri Light" w:eastAsia="Calibri Light" w:hAnsi="Calibri Light" w:cs="Calibri Light"/>
          <w:sz w:val="22"/>
          <w:szCs w:val="22"/>
        </w:rPr>
        <w:t>subaldodd.email</w:t>
      </w:r>
      <w:proofErr w:type="gramEnd"/>
    </w:p>
    <w:p w14:paraId="4107A87D" w14:textId="453F575C" w:rsidR="00A35F45" w:rsidRDefault="00007F2E">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lastRenderedPageBreak/>
        <w:t xml:space="preserve">Looking these </w:t>
      </w:r>
      <w:r w:rsidR="00D3568E">
        <w:rPr>
          <w:rFonts w:ascii="Calibri Light" w:eastAsia="Calibri Light" w:hAnsi="Calibri Light" w:cs="Calibri Light"/>
          <w:sz w:val="22"/>
          <w:szCs w:val="22"/>
        </w:rPr>
        <w:t xml:space="preserve">domains </w:t>
      </w:r>
      <w:r w:rsidR="00FB5D03">
        <w:rPr>
          <w:rFonts w:ascii="Calibri Light" w:eastAsia="Calibri Light" w:hAnsi="Calibri Light" w:cs="Calibri Light"/>
          <w:sz w:val="22"/>
          <w:szCs w:val="22"/>
        </w:rPr>
        <w:t>up online</w:t>
      </w:r>
      <w:r w:rsidR="00F96223">
        <w:rPr>
          <w:rFonts w:ascii="Calibri Light" w:eastAsia="Calibri Light" w:hAnsi="Calibri Light" w:cs="Calibri Light"/>
          <w:sz w:val="22"/>
          <w:szCs w:val="22"/>
        </w:rPr>
        <w:t>,</w:t>
      </w:r>
      <w:r>
        <w:rPr>
          <w:rFonts w:ascii="Calibri Light" w:eastAsia="Calibri Light" w:hAnsi="Calibri Light" w:cs="Calibri Light"/>
          <w:sz w:val="22"/>
          <w:szCs w:val="22"/>
        </w:rPr>
        <w:t xml:space="preserve"> we see that they are </w:t>
      </w:r>
      <w:r w:rsidR="00697150">
        <w:rPr>
          <w:rFonts w:ascii="Calibri Light" w:eastAsia="Calibri Light" w:hAnsi="Calibri Light" w:cs="Calibri Light"/>
          <w:sz w:val="22"/>
          <w:szCs w:val="22"/>
        </w:rPr>
        <w:t xml:space="preserve">well known command and control </w:t>
      </w:r>
      <w:r>
        <w:rPr>
          <w:rFonts w:ascii="Calibri Light" w:eastAsia="Calibri Light" w:hAnsi="Calibri Light" w:cs="Calibri Light"/>
          <w:sz w:val="22"/>
          <w:szCs w:val="22"/>
        </w:rPr>
        <w:t>(C</w:t>
      </w:r>
      <w:r w:rsidR="009872DC">
        <w:rPr>
          <w:rFonts w:ascii="Calibri Light" w:eastAsia="Calibri Light" w:hAnsi="Calibri Light" w:cs="Calibri Light"/>
          <w:sz w:val="22"/>
          <w:szCs w:val="22"/>
        </w:rPr>
        <w:t>&amp;</w:t>
      </w:r>
      <w:r>
        <w:rPr>
          <w:rFonts w:ascii="Calibri Light" w:eastAsia="Calibri Light" w:hAnsi="Calibri Light" w:cs="Calibri Light"/>
          <w:sz w:val="22"/>
          <w:szCs w:val="22"/>
        </w:rPr>
        <w:t>C) servers</w:t>
      </w:r>
      <w:r w:rsidR="0021701E">
        <w:rPr>
          <w:rFonts w:ascii="Calibri Light" w:eastAsia="Calibri Light" w:hAnsi="Calibri Light" w:cs="Calibri Light"/>
          <w:sz w:val="22"/>
          <w:szCs w:val="22"/>
        </w:rPr>
        <w:t xml:space="preserve"> where a C&amp;C server is a centralized server that provides instructions to the malware </w:t>
      </w:r>
      <w:r w:rsidR="00AA4DF1">
        <w:rPr>
          <w:rFonts w:ascii="Calibri Light" w:eastAsia="Calibri Light" w:hAnsi="Calibri Light" w:cs="Calibri Light"/>
          <w:sz w:val="22"/>
          <w:szCs w:val="22"/>
        </w:rPr>
        <w:t>for it to perform</w:t>
      </w:r>
      <w:r w:rsidR="0021701E">
        <w:rPr>
          <w:rFonts w:ascii="Calibri Light" w:eastAsia="Calibri Light" w:hAnsi="Calibri Light" w:cs="Calibri Light"/>
          <w:sz w:val="22"/>
          <w:szCs w:val="22"/>
        </w:rPr>
        <w:t xml:space="preserve">. </w:t>
      </w:r>
      <w:r w:rsidR="00FB5D03">
        <w:rPr>
          <w:rFonts w:ascii="Calibri Light" w:eastAsia="Calibri Light" w:hAnsi="Calibri Light" w:cs="Calibri Light"/>
          <w:sz w:val="22"/>
          <w:szCs w:val="22"/>
        </w:rPr>
        <w:t xml:space="preserve"> </w:t>
      </w:r>
      <w:proofErr w:type="gramStart"/>
      <w:r w:rsidR="0021701E">
        <w:rPr>
          <w:rFonts w:ascii="Calibri Light" w:eastAsia="Calibri Light" w:hAnsi="Calibri Light" w:cs="Calibri Light"/>
          <w:sz w:val="22"/>
          <w:szCs w:val="22"/>
        </w:rPr>
        <w:t>Un</w:t>
      </w:r>
      <w:r>
        <w:rPr>
          <w:rFonts w:ascii="Calibri Light" w:eastAsia="Calibri Light" w:hAnsi="Calibri Light" w:cs="Calibri Light"/>
          <w:sz w:val="22"/>
          <w:szCs w:val="22"/>
        </w:rPr>
        <w:t>fortunately</w:t>
      </w:r>
      <w:proofErr w:type="gramEnd"/>
      <w:r>
        <w:rPr>
          <w:rFonts w:ascii="Calibri Light" w:eastAsia="Calibri Light" w:hAnsi="Calibri Light" w:cs="Calibri Light"/>
          <w:sz w:val="22"/>
          <w:szCs w:val="22"/>
        </w:rPr>
        <w:t xml:space="preserve"> again, the command and control </w:t>
      </w:r>
      <w:r w:rsidR="00716E2D">
        <w:rPr>
          <w:rFonts w:ascii="Calibri Light" w:eastAsia="Calibri Light" w:hAnsi="Calibri Light" w:cs="Calibri Light"/>
          <w:sz w:val="22"/>
          <w:szCs w:val="22"/>
        </w:rPr>
        <w:t>servers</w:t>
      </w:r>
      <w:r>
        <w:rPr>
          <w:rFonts w:ascii="Calibri Light" w:eastAsia="Calibri Light" w:hAnsi="Calibri Light" w:cs="Calibri Light"/>
          <w:sz w:val="22"/>
          <w:szCs w:val="22"/>
        </w:rPr>
        <w:t xml:space="preserve"> were down when I reached this stage. Now that I had finally figured out</w:t>
      </w:r>
      <w:r w:rsidR="009D4EB8">
        <w:rPr>
          <w:rFonts w:ascii="Calibri Light" w:eastAsia="Calibri Light" w:hAnsi="Calibri Light" w:cs="Calibri Light"/>
          <w:sz w:val="22"/>
          <w:szCs w:val="22"/>
        </w:rPr>
        <w:t xml:space="preserve"> </w:t>
      </w:r>
      <w:r>
        <w:rPr>
          <w:rFonts w:ascii="Calibri Light" w:eastAsia="Calibri Light" w:hAnsi="Calibri Light" w:cs="Calibri Light"/>
          <w:sz w:val="22"/>
          <w:szCs w:val="22"/>
        </w:rPr>
        <w:t xml:space="preserve">what the malware was supposed to do, it was time to go back into reverse engineering and see if it did anything else. </w:t>
      </w:r>
    </w:p>
    <w:p w14:paraId="6365D718" w14:textId="00D40E00" w:rsidR="00DF3D0D" w:rsidRPr="00F64BBC" w:rsidRDefault="00A35F45">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w:t>
      </w:r>
      <w:r w:rsidR="00D35062">
        <w:rPr>
          <w:rFonts w:ascii="Calibri Light" w:eastAsia="Calibri Light" w:hAnsi="Calibri Light" w:cs="Calibri Light"/>
          <w:color w:val="ED7D31" w:themeColor="accent2"/>
          <w:sz w:val="22"/>
          <w:szCs w:val="22"/>
        </w:rPr>
        <w:t xml:space="preserve">WMI: </w:t>
      </w:r>
      <w:r w:rsidR="00F64BBC" w:rsidRPr="00F64BBC">
        <w:rPr>
          <w:rFonts w:ascii="Calibri Light" w:eastAsia="Calibri Light" w:hAnsi="Calibri Light" w:cs="Calibri Light"/>
          <w:color w:val="ED7D31" w:themeColor="accent2"/>
          <w:sz w:val="22"/>
          <w:szCs w:val="22"/>
        </w:rPr>
        <w:t>https://www.cbronline.com/news/ursnif-malware-c2</w:t>
      </w:r>
      <w:r w:rsidRPr="00E171D7">
        <w:rPr>
          <w:rFonts w:ascii="Calibri Light" w:eastAsia="Calibri Light" w:hAnsi="Calibri Light" w:cs="Calibri Light"/>
          <w:color w:val="ED7D31" w:themeColor="accent2"/>
          <w:sz w:val="22"/>
          <w:szCs w:val="22"/>
        </w:rPr>
        <w:t>]</w:t>
      </w:r>
    </w:p>
    <w:p w14:paraId="7BABF0AC" w14:textId="77777777" w:rsidR="0007437C" w:rsidRPr="0007437C" w:rsidRDefault="0007437C">
      <w:pPr>
        <w:spacing w:after="160" w:line="259" w:lineRule="auto"/>
        <w:rPr>
          <w:color w:val="ED7D31" w:themeColor="accent2"/>
          <w:sz w:val="22"/>
          <w:szCs w:val="22"/>
        </w:rPr>
      </w:pPr>
    </w:p>
    <w:p w14:paraId="6FD5A8C3" w14:textId="43E56509" w:rsidR="001D6C5F" w:rsidRDefault="00474D92">
      <w:pPr>
        <w:pStyle w:val="Heading2"/>
        <w:keepLines/>
        <w:spacing w:before="40" w:after="0" w:line="259" w:lineRule="auto"/>
        <w:rPr>
          <w:rFonts w:ascii="Calibri Light" w:eastAsia="Calibri Light" w:hAnsi="Calibri Light" w:cs="Calibri Light"/>
          <w:b w:val="0"/>
          <w:bCs w:val="0"/>
          <w:iCs w:val="0"/>
          <w:color w:val="2F5496"/>
          <w:sz w:val="26"/>
          <w:szCs w:val="26"/>
        </w:rPr>
      </w:pPr>
      <w:r>
        <w:rPr>
          <w:noProof/>
        </w:rPr>
        <w:drawing>
          <wp:anchor distT="0" distB="0" distL="114300" distR="114300" simplePos="0" relativeHeight="251664384" behindDoc="0" locked="0" layoutInCell="1" allowOverlap="1" wp14:anchorId="1837776A" wp14:editId="03A9681F">
            <wp:simplePos x="0" y="0"/>
            <wp:positionH relativeFrom="margin">
              <wp:align>center</wp:align>
            </wp:positionH>
            <wp:positionV relativeFrom="paragraph">
              <wp:posOffset>350825</wp:posOffset>
            </wp:positionV>
            <wp:extent cx="4819650" cy="27336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19650" cy="2733675"/>
                    </a:xfrm>
                    <a:prstGeom prst="rect">
                      <a:avLst/>
                    </a:prstGeom>
                  </pic:spPr>
                </pic:pic>
              </a:graphicData>
            </a:graphic>
            <wp14:sizeRelH relativeFrom="page">
              <wp14:pctWidth>0</wp14:pctWidth>
            </wp14:sizeRelH>
            <wp14:sizeRelV relativeFrom="page">
              <wp14:pctHeight>0</wp14:pctHeight>
            </wp14:sizeRelV>
          </wp:anchor>
        </w:drawing>
      </w:r>
      <w:r w:rsidR="004721C3">
        <w:rPr>
          <w:rFonts w:ascii="Calibri Light" w:eastAsia="Calibri Light" w:hAnsi="Calibri Light" w:cs="Calibri Light"/>
          <w:b w:val="0"/>
          <w:bCs w:val="0"/>
          <w:iCs w:val="0"/>
          <w:color w:val="2F5496"/>
          <w:sz w:val="26"/>
          <w:szCs w:val="26"/>
        </w:rPr>
        <w:t>4</w:t>
      </w:r>
      <w:r w:rsidR="00007F2E">
        <w:rPr>
          <w:rFonts w:ascii="Calibri Light" w:eastAsia="Calibri Light" w:hAnsi="Calibri Light" w:cs="Calibri Light"/>
          <w:b w:val="0"/>
          <w:bCs w:val="0"/>
          <w:iCs w:val="0"/>
          <w:color w:val="2F5496"/>
          <w:sz w:val="26"/>
          <w:szCs w:val="26"/>
        </w:rPr>
        <w:t>.</w:t>
      </w:r>
      <w:r w:rsidR="00DF3D0D">
        <w:rPr>
          <w:rFonts w:ascii="Calibri Light" w:eastAsia="Calibri Light" w:hAnsi="Calibri Light" w:cs="Calibri Light"/>
          <w:b w:val="0"/>
          <w:bCs w:val="0"/>
          <w:iCs w:val="0"/>
          <w:color w:val="2F5496"/>
          <w:sz w:val="26"/>
          <w:szCs w:val="26"/>
        </w:rPr>
        <w:t>1</w:t>
      </w:r>
      <w:r w:rsidR="00007F2E">
        <w:rPr>
          <w:rFonts w:ascii="Calibri Light" w:eastAsia="Calibri Light" w:hAnsi="Calibri Light" w:cs="Calibri Light"/>
          <w:b w:val="0"/>
          <w:bCs w:val="0"/>
          <w:iCs w:val="0"/>
          <w:color w:val="2F5496"/>
          <w:sz w:val="26"/>
          <w:szCs w:val="26"/>
        </w:rPr>
        <w:t xml:space="preserve"> Domain Names</w:t>
      </w:r>
    </w:p>
    <w:p w14:paraId="72B8270B" w14:textId="1CAA149C" w:rsidR="00BA4AE1" w:rsidRPr="00BA4AE1" w:rsidRDefault="00BA4AE1" w:rsidP="00BA4AE1"/>
    <w:p w14:paraId="0FB7A159" w14:textId="5D76A29B" w:rsidR="003E7471" w:rsidRDefault="003E7471" w:rsidP="003E7471">
      <w:pPr>
        <w:spacing w:after="160" w:line="259" w:lineRule="auto"/>
        <w:jc w:val="center"/>
        <w:rPr>
          <w:rFonts w:ascii="Calibri Light" w:eastAsia="Calibri Light" w:hAnsi="Calibri Light" w:cs="Calibri Light"/>
          <w:sz w:val="22"/>
          <w:szCs w:val="22"/>
        </w:rPr>
      </w:pPr>
      <w:r>
        <w:rPr>
          <w:rFonts w:ascii="Calibri Light" w:eastAsia="Calibri Light" w:hAnsi="Calibri Light" w:cs="Calibri Light"/>
          <w:sz w:val="22"/>
          <w:szCs w:val="22"/>
        </w:rPr>
        <w:t>(Section of malware memory)</w:t>
      </w:r>
    </w:p>
    <w:p w14:paraId="599F9DC2" w14:textId="77777777" w:rsidR="003E7471" w:rsidRDefault="003E7471">
      <w:pPr>
        <w:spacing w:after="160" w:line="259" w:lineRule="auto"/>
        <w:rPr>
          <w:rFonts w:ascii="Calibri Light" w:eastAsia="Calibri Light" w:hAnsi="Calibri Light" w:cs="Calibri Light"/>
          <w:sz w:val="22"/>
          <w:szCs w:val="22"/>
        </w:rPr>
      </w:pPr>
    </w:p>
    <w:p w14:paraId="1DBEB8A0" w14:textId="12B58AEF" w:rsidR="001D6C5F" w:rsidRPr="00662717" w:rsidRDefault="000B5D2E">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S</w:t>
      </w:r>
      <w:r w:rsidR="00DF3D0D">
        <w:rPr>
          <w:rFonts w:ascii="Calibri Light" w:eastAsia="Calibri Light" w:hAnsi="Calibri Light" w:cs="Calibri Light"/>
          <w:sz w:val="22"/>
          <w:szCs w:val="22"/>
        </w:rPr>
        <w:t>tepping through the program</w:t>
      </w:r>
      <w:r>
        <w:rPr>
          <w:rFonts w:ascii="Calibri Light" w:eastAsia="Calibri Light" w:hAnsi="Calibri Light" w:cs="Calibri Light"/>
          <w:sz w:val="22"/>
          <w:szCs w:val="22"/>
        </w:rPr>
        <w:t xml:space="preserve">, </w:t>
      </w:r>
      <w:r w:rsidR="00DF3D0D">
        <w:rPr>
          <w:rFonts w:ascii="Calibri Light" w:eastAsia="Calibri Light" w:hAnsi="Calibri Light" w:cs="Calibri Light"/>
          <w:sz w:val="22"/>
          <w:szCs w:val="22"/>
        </w:rPr>
        <w:t xml:space="preserve">I found </w:t>
      </w:r>
      <w:r w:rsidR="00DF54B7">
        <w:rPr>
          <w:rFonts w:ascii="Calibri Light" w:eastAsia="Calibri Light" w:hAnsi="Calibri Light" w:cs="Calibri Light"/>
          <w:sz w:val="22"/>
          <w:szCs w:val="22"/>
        </w:rPr>
        <w:t xml:space="preserve">the </w:t>
      </w:r>
      <w:r w:rsidR="00007F2E">
        <w:rPr>
          <w:rFonts w:ascii="Calibri Light" w:eastAsia="Calibri Light" w:hAnsi="Calibri Light" w:cs="Calibri Light"/>
          <w:sz w:val="22"/>
          <w:szCs w:val="22"/>
        </w:rPr>
        <w:t>three C</w:t>
      </w:r>
      <w:r w:rsidR="009872DC">
        <w:rPr>
          <w:rFonts w:ascii="Calibri Light" w:eastAsia="Calibri Light" w:hAnsi="Calibri Light" w:cs="Calibri Light"/>
          <w:sz w:val="22"/>
          <w:szCs w:val="22"/>
        </w:rPr>
        <w:t>&amp;</w:t>
      </w:r>
      <w:r w:rsidR="00007F2E">
        <w:rPr>
          <w:rFonts w:ascii="Calibri Light" w:eastAsia="Calibri Light" w:hAnsi="Calibri Light" w:cs="Calibri Light"/>
          <w:sz w:val="22"/>
          <w:szCs w:val="22"/>
        </w:rPr>
        <w:t xml:space="preserve">C </w:t>
      </w:r>
      <w:r w:rsidR="00FB5D03">
        <w:rPr>
          <w:rFonts w:ascii="Calibri Light" w:eastAsia="Calibri Light" w:hAnsi="Calibri Light" w:cs="Calibri Light"/>
          <w:sz w:val="22"/>
          <w:szCs w:val="22"/>
        </w:rPr>
        <w:t>server names in memory</w:t>
      </w:r>
      <w:r w:rsidR="000D1AF5">
        <w:rPr>
          <w:rFonts w:ascii="Calibri Light" w:eastAsia="Calibri Light" w:hAnsi="Calibri Light" w:cs="Calibri Light"/>
          <w:sz w:val="22"/>
          <w:szCs w:val="22"/>
        </w:rPr>
        <w:t xml:space="preserve"> as well as</w:t>
      </w:r>
      <w:r w:rsidR="00007F2E">
        <w:rPr>
          <w:rFonts w:ascii="Calibri Light" w:eastAsia="Calibri Light" w:hAnsi="Calibri Light" w:cs="Calibri Light"/>
          <w:sz w:val="22"/>
          <w:szCs w:val="22"/>
        </w:rPr>
        <w:t xml:space="preserve"> </w:t>
      </w:r>
      <w:proofErr w:type="gramStart"/>
      <w:r w:rsidR="002749D4">
        <w:rPr>
          <w:rFonts w:ascii="Calibri Light" w:eastAsia="Calibri Light" w:hAnsi="Calibri Light" w:cs="Calibri Light"/>
          <w:sz w:val="22"/>
          <w:szCs w:val="22"/>
        </w:rPr>
        <w:t>other</w:t>
      </w:r>
      <w:proofErr w:type="gramEnd"/>
      <w:r w:rsidR="002749D4">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URL’s. One that caught my eye wa</w:t>
      </w:r>
      <w:r w:rsidR="00D13775">
        <w:rPr>
          <w:rFonts w:ascii="Calibri Light" w:eastAsia="Calibri Light" w:hAnsi="Calibri Light" w:cs="Calibri Light"/>
          <w:sz w:val="22"/>
          <w:szCs w:val="22"/>
        </w:rPr>
        <w:t xml:space="preserve">s constitution.org as </w:t>
      </w:r>
      <w:r w:rsidR="00007F2E">
        <w:rPr>
          <w:rFonts w:ascii="Calibri Light" w:eastAsia="Calibri Light" w:hAnsi="Calibri Light" w:cs="Calibri Light"/>
          <w:sz w:val="22"/>
          <w:szCs w:val="22"/>
        </w:rPr>
        <w:t>URL</w:t>
      </w:r>
      <w:r w:rsidR="00D13775">
        <w:rPr>
          <w:rFonts w:ascii="Calibri Light" w:eastAsia="Calibri Light" w:hAnsi="Calibri Light" w:cs="Calibri Light"/>
          <w:sz w:val="22"/>
          <w:szCs w:val="22"/>
        </w:rPr>
        <w:t>’</w:t>
      </w:r>
      <w:r w:rsidR="00150E65">
        <w:rPr>
          <w:rFonts w:ascii="Calibri Light" w:eastAsia="Calibri Light" w:hAnsi="Calibri Light" w:cs="Calibri Light"/>
          <w:sz w:val="22"/>
          <w:szCs w:val="22"/>
        </w:rPr>
        <w:t xml:space="preserve">s containing </w:t>
      </w:r>
      <w:r w:rsidR="00EF6213">
        <w:rPr>
          <w:rFonts w:ascii="Calibri Light" w:eastAsia="Calibri Light" w:hAnsi="Calibri Light" w:cs="Calibri Light"/>
          <w:sz w:val="22"/>
          <w:szCs w:val="22"/>
        </w:rPr>
        <w:t xml:space="preserve">the </w:t>
      </w:r>
      <w:r w:rsidR="00D13775">
        <w:rPr>
          <w:rFonts w:ascii="Calibri Light" w:eastAsia="Calibri Light" w:hAnsi="Calibri Light" w:cs="Calibri Light"/>
          <w:sz w:val="22"/>
          <w:szCs w:val="22"/>
        </w:rPr>
        <w:t xml:space="preserve">.org </w:t>
      </w:r>
      <w:r w:rsidR="00EF6213">
        <w:rPr>
          <w:rFonts w:ascii="Calibri Light" w:eastAsia="Calibri Light" w:hAnsi="Calibri Light" w:cs="Calibri Light"/>
          <w:sz w:val="22"/>
          <w:szCs w:val="22"/>
        </w:rPr>
        <w:t xml:space="preserve">extension </w:t>
      </w:r>
      <w:r w:rsidR="00D13775">
        <w:rPr>
          <w:rFonts w:ascii="Calibri Light" w:eastAsia="Calibri Light" w:hAnsi="Calibri Light" w:cs="Calibri Light"/>
          <w:sz w:val="22"/>
          <w:szCs w:val="22"/>
        </w:rPr>
        <w:t xml:space="preserve">are </w:t>
      </w:r>
      <w:r w:rsidR="00F04AC6">
        <w:rPr>
          <w:rFonts w:ascii="Calibri Light" w:eastAsia="Calibri Light" w:hAnsi="Calibri Light" w:cs="Calibri Light"/>
          <w:sz w:val="22"/>
          <w:szCs w:val="22"/>
        </w:rPr>
        <w:t xml:space="preserve">normally </w:t>
      </w:r>
      <w:r w:rsidR="00007F2E">
        <w:rPr>
          <w:rFonts w:ascii="Calibri Light" w:eastAsia="Calibri Light" w:hAnsi="Calibri Light" w:cs="Calibri Light"/>
          <w:sz w:val="22"/>
          <w:szCs w:val="22"/>
        </w:rPr>
        <w:t>official site</w:t>
      </w:r>
      <w:r w:rsidR="00D13775">
        <w:rPr>
          <w:rFonts w:ascii="Calibri Light" w:eastAsia="Calibri Light" w:hAnsi="Calibri Light" w:cs="Calibri Light"/>
          <w:sz w:val="22"/>
          <w:szCs w:val="22"/>
        </w:rPr>
        <w:t>s</w:t>
      </w:r>
      <w:r w:rsidR="00007F2E">
        <w:rPr>
          <w:rFonts w:ascii="Calibri Light" w:eastAsia="Calibri Light" w:hAnsi="Calibri Light" w:cs="Calibri Light"/>
          <w:sz w:val="22"/>
          <w:szCs w:val="22"/>
        </w:rPr>
        <w:t xml:space="preserve">. I was curious what malware could </w:t>
      </w:r>
      <w:r w:rsidR="00150E65">
        <w:rPr>
          <w:rFonts w:ascii="Calibri Light" w:eastAsia="Calibri Light" w:hAnsi="Calibri Light" w:cs="Calibri Light"/>
          <w:sz w:val="22"/>
          <w:szCs w:val="22"/>
        </w:rPr>
        <w:t>be using</w:t>
      </w:r>
      <w:r w:rsidR="00007F2E">
        <w:rPr>
          <w:rFonts w:ascii="Calibri Light" w:eastAsia="Calibri Light" w:hAnsi="Calibri Light" w:cs="Calibri Light"/>
          <w:sz w:val="22"/>
          <w:szCs w:val="22"/>
        </w:rPr>
        <w:t xml:space="preserve"> this for and a quick google brought me to an interesting article. It stated that old</w:t>
      </w:r>
      <w:r w:rsidR="0086283A">
        <w:rPr>
          <w:rFonts w:ascii="Calibri Light" w:eastAsia="Calibri Light" w:hAnsi="Calibri Light" w:cs="Calibri Light"/>
          <w:sz w:val="22"/>
          <w:szCs w:val="22"/>
        </w:rPr>
        <w:t>er</w:t>
      </w:r>
      <w:r w:rsidR="00007F2E">
        <w:rPr>
          <w:rFonts w:ascii="Calibri Light" w:eastAsia="Calibri Light" w:hAnsi="Calibri Light" w:cs="Calibri Light"/>
          <w:sz w:val="22"/>
          <w:szCs w:val="22"/>
        </w:rPr>
        <w:t xml:space="preserve"> malware </w:t>
      </w:r>
      <w:proofErr w:type="gramStart"/>
      <w:r w:rsidR="00007F2E">
        <w:rPr>
          <w:rFonts w:ascii="Calibri Light" w:eastAsia="Calibri Light" w:hAnsi="Calibri Light" w:cs="Calibri Light"/>
          <w:sz w:val="22"/>
          <w:szCs w:val="22"/>
        </w:rPr>
        <w:t>use</w:t>
      </w:r>
      <w:proofErr w:type="gramEnd"/>
      <w:r w:rsidR="00007F2E">
        <w:rPr>
          <w:rFonts w:ascii="Calibri Light" w:eastAsia="Calibri Light" w:hAnsi="Calibri Light" w:cs="Calibri Light"/>
          <w:sz w:val="22"/>
          <w:szCs w:val="22"/>
        </w:rPr>
        <w:t xml:space="preserve"> to grab </w:t>
      </w:r>
      <w:r w:rsidR="006B7E3F">
        <w:rPr>
          <w:rFonts w:ascii="Calibri Light" w:eastAsia="Calibri Light" w:hAnsi="Calibri Light" w:cs="Calibri Light"/>
          <w:sz w:val="22"/>
          <w:szCs w:val="22"/>
        </w:rPr>
        <w:t>words</w:t>
      </w:r>
      <w:r w:rsidR="000C3012">
        <w:rPr>
          <w:rFonts w:ascii="Calibri Light" w:eastAsia="Calibri Light" w:hAnsi="Calibri Light" w:cs="Calibri Light"/>
          <w:sz w:val="22"/>
          <w:szCs w:val="22"/>
        </w:rPr>
        <w:t xml:space="preserve"> from the US D</w:t>
      </w:r>
      <w:r w:rsidR="00805EDC">
        <w:rPr>
          <w:rFonts w:ascii="Calibri Light" w:eastAsia="Calibri Light" w:hAnsi="Calibri Light" w:cs="Calibri Light"/>
          <w:sz w:val="22"/>
          <w:szCs w:val="22"/>
        </w:rPr>
        <w:t>eclaration of I</w:t>
      </w:r>
      <w:r w:rsidR="00007F2E">
        <w:rPr>
          <w:rFonts w:ascii="Calibri Light" w:eastAsia="Calibri Light" w:hAnsi="Calibri Light" w:cs="Calibri Light"/>
          <w:sz w:val="22"/>
          <w:szCs w:val="22"/>
        </w:rPr>
        <w:t xml:space="preserve">ndependence and string them together to form random domains </w:t>
      </w:r>
      <w:r w:rsidR="00D950E7">
        <w:rPr>
          <w:rFonts w:ascii="Calibri Light" w:eastAsia="Calibri Light" w:hAnsi="Calibri Light" w:cs="Calibri Light"/>
          <w:sz w:val="22"/>
          <w:szCs w:val="22"/>
        </w:rPr>
        <w:t xml:space="preserve">using </w:t>
      </w:r>
      <w:r w:rsidR="00007F2E">
        <w:rPr>
          <w:rFonts w:ascii="Calibri Light" w:eastAsia="Calibri Light" w:hAnsi="Calibri Light" w:cs="Calibri Light"/>
          <w:sz w:val="22"/>
          <w:szCs w:val="22"/>
        </w:rPr>
        <w:t>a technique known as Domai</w:t>
      </w:r>
      <w:r w:rsidR="00775DF8">
        <w:rPr>
          <w:rFonts w:ascii="Calibri Light" w:eastAsia="Calibri Light" w:hAnsi="Calibri Light" w:cs="Calibri Light"/>
          <w:sz w:val="22"/>
          <w:szCs w:val="22"/>
        </w:rPr>
        <w:t xml:space="preserve">n Generation Algorithms (DGA). </w:t>
      </w:r>
      <w:proofErr w:type="gramStart"/>
      <w:r w:rsidR="00007F2E">
        <w:rPr>
          <w:rFonts w:ascii="Calibri Light" w:eastAsia="Calibri Light" w:hAnsi="Calibri Light" w:cs="Calibri Light"/>
          <w:sz w:val="22"/>
          <w:szCs w:val="22"/>
        </w:rPr>
        <w:t>Through the use of</w:t>
      </w:r>
      <w:proofErr w:type="gramEnd"/>
      <w:r w:rsidR="00007F2E">
        <w:rPr>
          <w:rFonts w:ascii="Calibri Light" w:eastAsia="Calibri Light" w:hAnsi="Calibri Light" w:cs="Calibri Light"/>
          <w:sz w:val="22"/>
          <w:szCs w:val="22"/>
        </w:rPr>
        <w:t xml:space="preserve"> DGA’s, malware </w:t>
      </w:r>
      <w:r w:rsidR="008A584E">
        <w:rPr>
          <w:rFonts w:ascii="Calibri Light" w:eastAsia="Calibri Light" w:hAnsi="Calibri Light" w:cs="Calibri Light"/>
          <w:sz w:val="22"/>
          <w:szCs w:val="22"/>
        </w:rPr>
        <w:t>is</w:t>
      </w:r>
      <w:r w:rsidR="00007F2E">
        <w:rPr>
          <w:rFonts w:ascii="Calibri Light" w:eastAsia="Calibri Light" w:hAnsi="Calibri Light" w:cs="Calibri Light"/>
          <w:sz w:val="22"/>
          <w:szCs w:val="22"/>
        </w:rPr>
        <w:t xml:space="preserve"> able </w:t>
      </w:r>
      <w:r w:rsidR="00356D01">
        <w:rPr>
          <w:rFonts w:ascii="Calibri Light" w:eastAsia="Calibri Light" w:hAnsi="Calibri Light" w:cs="Calibri Light"/>
          <w:sz w:val="22"/>
          <w:szCs w:val="22"/>
        </w:rPr>
        <w:t>to keep communicating</w:t>
      </w:r>
      <w:r w:rsidR="00007F2E">
        <w:rPr>
          <w:rFonts w:ascii="Calibri Light" w:eastAsia="Calibri Light" w:hAnsi="Calibri Light" w:cs="Calibri Light"/>
          <w:sz w:val="22"/>
          <w:szCs w:val="22"/>
        </w:rPr>
        <w:t xml:space="preserve"> with their C</w:t>
      </w:r>
      <w:r w:rsidR="009872DC">
        <w:rPr>
          <w:rFonts w:ascii="Calibri Light" w:eastAsia="Calibri Light" w:hAnsi="Calibri Light" w:cs="Calibri Light"/>
          <w:sz w:val="22"/>
          <w:szCs w:val="22"/>
        </w:rPr>
        <w:t>&amp;</w:t>
      </w:r>
      <w:r w:rsidR="004B56E9">
        <w:rPr>
          <w:rFonts w:ascii="Calibri Light" w:eastAsia="Calibri Light" w:hAnsi="Calibri Light" w:cs="Calibri Light"/>
          <w:sz w:val="22"/>
          <w:szCs w:val="22"/>
        </w:rPr>
        <w:t>C servers even if a</w:t>
      </w:r>
      <w:r w:rsidR="00007F2E">
        <w:rPr>
          <w:rFonts w:ascii="Calibri Light" w:eastAsia="Calibri Light" w:hAnsi="Calibri Light" w:cs="Calibri Light"/>
          <w:sz w:val="22"/>
          <w:szCs w:val="22"/>
        </w:rPr>
        <w:t xml:space="preserve"> C</w:t>
      </w:r>
      <w:r w:rsidR="009872DC">
        <w:rPr>
          <w:rFonts w:ascii="Calibri Light" w:eastAsia="Calibri Light" w:hAnsi="Calibri Light" w:cs="Calibri Light"/>
          <w:sz w:val="22"/>
          <w:szCs w:val="22"/>
        </w:rPr>
        <w:t>&amp;</w:t>
      </w:r>
      <w:r w:rsidR="00007F2E">
        <w:rPr>
          <w:rFonts w:ascii="Calibri Light" w:eastAsia="Calibri Light" w:hAnsi="Calibri Light" w:cs="Calibri Light"/>
          <w:sz w:val="22"/>
          <w:szCs w:val="22"/>
        </w:rPr>
        <w:t xml:space="preserve">C server goes down or is blocked. </w:t>
      </w:r>
      <w:r w:rsidR="004A4679">
        <w:rPr>
          <w:rFonts w:ascii="Calibri Light" w:eastAsia="Calibri Light" w:hAnsi="Calibri Light" w:cs="Calibri Light"/>
          <w:sz w:val="22"/>
          <w:szCs w:val="22"/>
        </w:rPr>
        <w:t>However</w:t>
      </w:r>
      <w:r w:rsidR="00250BCA">
        <w:rPr>
          <w:rFonts w:ascii="Calibri Light" w:eastAsia="Calibri Light" w:hAnsi="Calibri Light" w:cs="Calibri Light"/>
          <w:sz w:val="22"/>
          <w:szCs w:val="22"/>
        </w:rPr>
        <w:t>,</w:t>
      </w:r>
      <w:r w:rsidR="004A4679">
        <w:rPr>
          <w:rFonts w:ascii="Calibri Light" w:eastAsia="Calibri Light" w:hAnsi="Calibri Light" w:cs="Calibri Light"/>
          <w:sz w:val="22"/>
          <w:szCs w:val="22"/>
        </w:rPr>
        <w:t xml:space="preserve"> </w:t>
      </w:r>
      <w:r w:rsidR="0071685F">
        <w:rPr>
          <w:rFonts w:ascii="Calibri Light" w:eastAsia="Calibri Light" w:hAnsi="Calibri Light" w:cs="Calibri Light"/>
          <w:sz w:val="22"/>
          <w:szCs w:val="22"/>
        </w:rPr>
        <w:t xml:space="preserve">while this was interesting, </w:t>
      </w:r>
      <w:r w:rsidR="004A4679">
        <w:rPr>
          <w:rFonts w:ascii="Calibri Light" w:eastAsia="Calibri Light" w:hAnsi="Calibri Light" w:cs="Calibri Light"/>
          <w:sz w:val="22"/>
          <w:szCs w:val="22"/>
        </w:rPr>
        <w:t>i</w:t>
      </w:r>
      <w:r w:rsidR="0071685F">
        <w:rPr>
          <w:rFonts w:ascii="Calibri Light" w:eastAsia="Calibri Light" w:hAnsi="Calibri Light" w:cs="Calibri Light"/>
          <w:sz w:val="22"/>
          <w:szCs w:val="22"/>
        </w:rPr>
        <w:t>t seemed</w:t>
      </w:r>
      <w:r w:rsidR="00007F2E">
        <w:rPr>
          <w:rFonts w:ascii="Calibri Light" w:eastAsia="Calibri Light" w:hAnsi="Calibri Light" w:cs="Calibri Light"/>
          <w:sz w:val="22"/>
          <w:szCs w:val="22"/>
        </w:rPr>
        <w:t xml:space="preserve"> that our m</w:t>
      </w:r>
      <w:r w:rsidR="007B7420">
        <w:rPr>
          <w:rFonts w:ascii="Calibri Light" w:eastAsia="Calibri Light" w:hAnsi="Calibri Light" w:cs="Calibri Light"/>
          <w:sz w:val="22"/>
          <w:szCs w:val="22"/>
        </w:rPr>
        <w:t>alware wa</w:t>
      </w:r>
      <w:r w:rsidR="004A4679">
        <w:rPr>
          <w:rFonts w:ascii="Calibri Light" w:eastAsia="Calibri Light" w:hAnsi="Calibri Light" w:cs="Calibri Light"/>
          <w:sz w:val="22"/>
          <w:szCs w:val="22"/>
        </w:rPr>
        <w:t xml:space="preserve">sn’t </w:t>
      </w:r>
      <w:proofErr w:type="gramStart"/>
      <w:r w:rsidR="004A4679">
        <w:rPr>
          <w:rFonts w:ascii="Calibri Light" w:eastAsia="Calibri Light" w:hAnsi="Calibri Light" w:cs="Calibri Light"/>
          <w:sz w:val="22"/>
          <w:szCs w:val="22"/>
        </w:rPr>
        <w:t>actually using</w:t>
      </w:r>
      <w:proofErr w:type="gramEnd"/>
      <w:r w:rsidR="004A4679">
        <w:rPr>
          <w:rFonts w:ascii="Calibri Light" w:eastAsia="Calibri Light" w:hAnsi="Calibri Light" w:cs="Calibri Light"/>
          <w:sz w:val="22"/>
          <w:szCs w:val="22"/>
        </w:rPr>
        <w:t xml:space="preserve"> </w:t>
      </w:r>
      <w:r w:rsidR="00250BCA">
        <w:rPr>
          <w:rFonts w:ascii="Calibri Light" w:eastAsia="Calibri Light" w:hAnsi="Calibri Light" w:cs="Calibri Light"/>
          <w:sz w:val="22"/>
          <w:szCs w:val="22"/>
        </w:rPr>
        <w:t xml:space="preserve">the </w:t>
      </w:r>
      <w:r w:rsidR="00007F2E">
        <w:rPr>
          <w:rFonts w:ascii="Calibri Light" w:eastAsia="Calibri Light" w:hAnsi="Calibri Light" w:cs="Calibri Light"/>
          <w:sz w:val="22"/>
          <w:szCs w:val="22"/>
        </w:rPr>
        <w:t>DGA</w:t>
      </w:r>
      <w:r w:rsidR="00FB1985">
        <w:rPr>
          <w:rFonts w:ascii="Calibri Light" w:eastAsia="Calibri Light" w:hAnsi="Calibri Light" w:cs="Calibri Light"/>
          <w:sz w:val="22"/>
          <w:szCs w:val="22"/>
        </w:rPr>
        <w:t xml:space="preserve"> </w:t>
      </w:r>
      <w:r w:rsidR="00007F2E">
        <w:rPr>
          <w:rFonts w:ascii="Calibri Light" w:eastAsia="Calibri Light" w:hAnsi="Calibri Light" w:cs="Calibri Light"/>
          <w:sz w:val="22"/>
          <w:szCs w:val="22"/>
        </w:rPr>
        <w:t xml:space="preserve">as the malware </w:t>
      </w:r>
      <w:r w:rsidR="00250BCA">
        <w:rPr>
          <w:rFonts w:ascii="Calibri Light" w:eastAsia="Calibri Light" w:hAnsi="Calibri Light" w:cs="Calibri Light"/>
          <w:sz w:val="22"/>
          <w:szCs w:val="22"/>
        </w:rPr>
        <w:t xml:space="preserve">didn’t </w:t>
      </w:r>
      <w:r w:rsidR="00007F2E">
        <w:rPr>
          <w:rFonts w:ascii="Calibri Light" w:eastAsia="Calibri Light" w:hAnsi="Calibri Light" w:cs="Calibri Light"/>
          <w:sz w:val="22"/>
          <w:szCs w:val="22"/>
        </w:rPr>
        <w:t xml:space="preserve">reference any of </w:t>
      </w:r>
      <w:r w:rsidR="00250BCA">
        <w:rPr>
          <w:rFonts w:ascii="Calibri Light" w:eastAsia="Calibri Light" w:hAnsi="Calibri Light" w:cs="Calibri Light"/>
          <w:sz w:val="22"/>
          <w:szCs w:val="22"/>
        </w:rPr>
        <w:t>the</w:t>
      </w:r>
      <w:r w:rsidR="00007F2E">
        <w:rPr>
          <w:rFonts w:ascii="Calibri Light" w:eastAsia="Calibri Light" w:hAnsi="Calibri Light" w:cs="Calibri Light"/>
          <w:sz w:val="22"/>
          <w:szCs w:val="22"/>
        </w:rPr>
        <w:t xml:space="preserve"> code</w:t>
      </w:r>
      <w:r w:rsidR="00662717">
        <w:rPr>
          <w:rFonts w:ascii="Calibri Light" w:eastAsia="Calibri Light" w:hAnsi="Calibri Light" w:cs="Calibri Light"/>
          <w:sz w:val="22"/>
          <w:szCs w:val="22"/>
        </w:rPr>
        <w:t>.</w:t>
      </w:r>
      <w:r w:rsidR="00007F2E">
        <w:rPr>
          <w:rFonts w:ascii="Calibri Light" w:eastAsia="Calibri Light" w:hAnsi="Calibri Light" w:cs="Calibri Light"/>
          <w:sz w:val="22"/>
          <w:szCs w:val="22"/>
        </w:rPr>
        <w:t xml:space="preserve"> This makes me think that maybe the malware author used a tool to create the malware and that this was </w:t>
      </w:r>
      <w:r w:rsidR="00662717">
        <w:rPr>
          <w:rFonts w:ascii="Calibri Light" w:eastAsia="Calibri Light" w:hAnsi="Calibri Light" w:cs="Calibri Light"/>
          <w:sz w:val="22"/>
          <w:szCs w:val="22"/>
        </w:rPr>
        <w:t>a setting in</w:t>
      </w:r>
      <w:r w:rsidR="00007F2E">
        <w:rPr>
          <w:rFonts w:ascii="Calibri Light" w:eastAsia="Calibri Light" w:hAnsi="Calibri Light" w:cs="Calibri Light"/>
          <w:sz w:val="22"/>
          <w:szCs w:val="22"/>
        </w:rPr>
        <w:t xml:space="preserve"> that toolkit, however I am uncertain. </w:t>
      </w:r>
      <w:r w:rsidR="00ED2DFD">
        <w:rPr>
          <w:rFonts w:ascii="Calibri Light" w:eastAsia="Calibri Light" w:hAnsi="Calibri Light" w:cs="Calibri Light"/>
          <w:sz w:val="22"/>
          <w:szCs w:val="22"/>
        </w:rPr>
        <w:t>A</w:t>
      </w:r>
      <w:r w:rsidR="00007F2E">
        <w:rPr>
          <w:rFonts w:ascii="Calibri Light" w:eastAsia="Calibri Light" w:hAnsi="Calibri Light" w:cs="Calibri Light"/>
          <w:sz w:val="22"/>
          <w:szCs w:val="22"/>
        </w:rPr>
        <w:t xml:space="preserve"> quick visit to the </w:t>
      </w:r>
      <w:r w:rsidR="00F47E01">
        <w:rPr>
          <w:rFonts w:ascii="Calibri Light" w:eastAsia="Calibri Light" w:hAnsi="Calibri Light" w:cs="Calibri Light"/>
          <w:sz w:val="22"/>
          <w:szCs w:val="22"/>
        </w:rPr>
        <w:t xml:space="preserve">website </w:t>
      </w:r>
      <w:r w:rsidR="00007F2E">
        <w:rPr>
          <w:rFonts w:ascii="Calibri Light" w:eastAsia="Calibri Light" w:hAnsi="Calibri Light" w:cs="Calibri Light"/>
          <w:sz w:val="22"/>
          <w:szCs w:val="22"/>
        </w:rPr>
        <w:t>constitution.org shows us that the link is now broken and won’t work</w:t>
      </w:r>
      <w:r w:rsidR="008178B0">
        <w:rPr>
          <w:rFonts w:ascii="Calibri Light" w:eastAsia="Calibri Light" w:hAnsi="Calibri Light" w:cs="Calibri Light"/>
          <w:sz w:val="22"/>
          <w:szCs w:val="22"/>
        </w:rPr>
        <w:t xml:space="preserve"> (it seems the</w:t>
      </w:r>
      <w:r w:rsidR="000B7E2F">
        <w:rPr>
          <w:rFonts w:ascii="Calibri Light" w:eastAsia="Calibri Light" w:hAnsi="Calibri Light" w:cs="Calibri Light"/>
          <w:sz w:val="22"/>
          <w:szCs w:val="22"/>
        </w:rPr>
        <w:t>y</w:t>
      </w:r>
      <w:r w:rsidR="008178B0">
        <w:rPr>
          <w:rFonts w:ascii="Calibri Light" w:eastAsia="Calibri Light" w:hAnsi="Calibri Light" w:cs="Calibri Light"/>
          <w:sz w:val="22"/>
          <w:szCs w:val="22"/>
        </w:rPr>
        <w:t xml:space="preserve"> </w:t>
      </w:r>
      <w:r w:rsidR="00EB2B7C">
        <w:rPr>
          <w:rFonts w:ascii="Calibri Light" w:eastAsia="Calibri Light" w:hAnsi="Calibri Light" w:cs="Calibri Light"/>
          <w:sz w:val="22"/>
          <w:szCs w:val="22"/>
        </w:rPr>
        <w:t>removed the</w:t>
      </w:r>
      <w:r w:rsidR="008178B0">
        <w:rPr>
          <w:rFonts w:ascii="Calibri Light" w:eastAsia="Calibri Light" w:hAnsi="Calibri Light" w:cs="Calibri Light"/>
          <w:sz w:val="22"/>
          <w:szCs w:val="22"/>
        </w:rPr>
        <w:t xml:space="preserve"> </w:t>
      </w:r>
      <w:r w:rsidR="002B60E3">
        <w:rPr>
          <w:rFonts w:ascii="Calibri Light" w:eastAsia="Calibri Light" w:hAnsi="Calibri Light" w:cs="Calibri Light"/>
          <w:sz w:val="22"/>
          <w:szCs w:val="22"/>
        </w:rPr>
        <w:t>.</w:t>
      </w:r>
      <w:r w:rsidR="008178B0">
        <w:rPr>
          <w:rFonts w:ascii="Calibri Light" w:eastAsia="Calibri Light" w:hAnsi="Calibri Light" w:cs="Calibri Light"/>
          <w:sz w:val="22"/>
          <w:szCs w:val="22"/>
        </w:rPr>
        <w:t>txt file)</w:t>
      </w:r>
      <w:r w:rsidR="00007F2E">
        <w:rPr>
          <w:rFonts w:ascii="Calibri Light" w:eastAsia="Calibri Light" w:hAnsi="Calibri Light" w:cs="Calibri Light"/>
          <w:sz w:val="22"/>
          <w:szCs w:val="22"/>
        </w:rPr>
        <w:t xml:space="preserve">. </w:t>
      </w:r>
    </w:p>
    <w:p w14:paraId="00429971" w14:textId="5A38BA51" w:rsidR="00F64BBC" w:rsidRDefault="00007F2E" w:rsidP="00F64BBC">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 xml:space="preserve">[Constitution.org: </w:t>
      </w:r>
      <w:hyperlink r:id="rId23" w:history="1">
        <w:r w:rsidR="00904430" w:rsidRPr="0077610D">
          <w:rPr>
            <w:rStyle w:val="Hyperlink"/>
            <w:rFonts w:ascii="Calibri Light" w:eastAsia="Calibri Light" w:hAnsi="Calibri Light" w:cs="Calibri Light"/>
            <w:sz w:val="22"/>
            <w:szCs w:val="22"/>
          </w:rPr>
          <w:t>https://unit42.paloaltonetworks.com/rovnix-declaration-generation-algorithm/</w:t>
        </w:r>
      </w:hyperlink>
      <w:r w:rsidRPr="00E171D7">
        <w:rPr>
          <w:rFonts w:ascii="Calibri Light" w:eastAsia="Calibri Light" w:hAnsi="Calibri Light" w:cs="Calibri Light"/>
          <w:color w:val="ED7D31" w:themeColor="accent2"/>
          <w:sz w:val="22"/>
          <w:szCs w:val="22"/>
        </w:rPr>
        <w:t>]</w:t>
      </w:r>
    </w:p>
    <w:p w14:paraId="20439819" w14:textId="683A23D3" w:rsidR="00F64BBC" w:rsidRPr="00F64BBC" w:rsidRDefault="00F64BBC" w:rsidP="00F64BBC">
      <w:pPr>
        <w:rPr>
          <w:rFonts w:eastAsia="Calibri Light"/>
        </w:rPr>
      </w:pPr>
    </w:p>
    <w:p w14:paraId="40A5451E" w14:textId="78723EB4" w:rsidR="00E566CA" w:rsidRDefault="004721C3" w:rsidP="00E566CA">
      <w:pPr>
        <w:pStyle w:val="Heading2"/>
        <w:keepLines/>
        <w:spacing w:before="40" w:after="0" w:line="259" w:lineRule="auto"/>
        <w:rPr>
          <w:rFonts w:ascii="Calibri Light" w:eastAsia="Calibri Light" w:hAnsi="Calibri Light" w:cs="Calibri Light"/>
          <w:b w:val="0"/>
          <w:bCs w:val="0"/>
          <w:iCs w:val="0"/>
          <w:color w:val="2F5496"/>
          <w:sz w:val="26"/>
          <w:szCs w:val="26"/>
        </w:rPr>
      </w:pPr>
      <w:r>
        <w:rPr>
          <w:rFonts w:ascii="Calibri Light" w:eastAsia="Calibri Light" w:hAnsi="Calibri Light" w:cs="Calibri Light"/>
          <w:b w:val="0"/>
          <w:bCs w:val="0"/>
          <w:iCs w:val="0"/>
          <w:color w:val="2F5496"/>
          <w:sz w:val="26"/>
          <w:szCs w:val="26"/>
        </w:rPr>
        <w:lastRenderedPageBreak/>
        <w:t>4</w:t>
      </w:r>
      <w:r w:rsidR="00007F2E">
        <w:rPr>
          <w:rFonts w:ascii="Calibri Light" w:eastAsia="Calibri Light" w:hAnsi="Calibri Light" w:cs="Calibri Light"/>
          <w:b w:val="0"/>
          <w:bCs w:val="0"/>
          <w:iCs w:val="0"/>
          <w:color w:val="2F5496"/>
          <w:sz w:val="26"/>
          <w:szCs w:val="26"/>
        </w:rPr>
        <w:t>.</w:t>
      </w:r>
      <w:r w:rsidR="00DF3D0D">
        <w:rPr>
          <w:rFonts w:ascii="Calibri Light" w:eastAsia="Calibri Light" w:hAnsi="Calibri Light" w:cs="Calibri Light"/>
          <w:b w:val="0"/>
          <w:bCs w:val="0"/>
          <w:iCs w:val="0"/>
          <w:color w:val="2F5496"/>
          <w:sz w:val="26"/>
          <w:szCs w:val="26"/>
        </w:rPr>
        <w:t>2</w:t>
      </w:r>
      <w:r w:rsidR="00007F2E">
        <w:rPr>
          <w:rFonts w:ascii="Calibri Light" w:eastAsia="Calibri Light" w:hAnsi="Calibri Light" w:cs="Calibri Light"/>
          <w:b w:val="0"/>
          <w:bCs w:val="0"/>
          <w:iCs w:val="0"/>
          <w:color w:val="2F5496"/>
          <w:sz w:val="26"/>
          <w:szCs w:val="26"/>
        </w:rPr>
        <w:t xml:space="preserve"> Internet Explorer</w:t>
      </w:r>
    </w:p>
    <w:p w14:paraId="0A96D25C" w14:textId="5710CA32" w:rsidR="00F64BBC" w:rsidRPr="00E566CA" w:rsidRDefault="00F64BBC" w:rsidP="00E566CA">
      <w:pPr>
        <w:rPr>
          <w:rFonts w:eastAsia="Calibri Light"/>
        </w:rPr>
      </w:pPr>
    </w:p>
    <w:p w14:paraId="423D8039" w14:textId="77777777" w:rsidR="00FE153F" w:rsidRDefault="000B0B53">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693056" behindDoc="0" locked="0" layoutInCell="1" allowOverlap="1" wp14:anchorId="73399849" wp14:editId="5490FCF3">
            <wp:simplePos x="0" y="0"/>
            <wp:positionH relativeFrom="margin">
              <wp:posOffset>189865</wp:posOffset>
            </wp:positionH>
            <wp:positionV relativeFrom="paragraph">
              <wp:posOffset>576758</wp:posOffset>
            </wp:positionV>
            <wp:extent cx="5563870" cy="3404870"/>
            <wp:effectExtent l="0" t="0" r="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63870" cy="3404870"/>
                    </a:xfrm>
                    <a:prstGeom prst="rect">
                      <a:avLst/>
                    </a:prstGeom>
                  </pic:spPr>
                </pic:pic>
              </a:graphicData>
            </a:graphic>
            <wp14:sizeRelH relativeFrom="page">
              <wp14:pctWidth>0</wp14:pctWidth>
            </wp14:sizeRelH>
            <wp14:sizeRelV relativeFrom="page">
              <wp14:pctHeight>0</wp14:pctHeight>
            </wp14:sizeRelV>
          </wp:anchor>
        </w:drawing>
      </w:r>
      <w:r w:rsidR="00007F2E">
        <w:rPr>
          <w:rFonts w:ascii="Calibri Light" w:eastAsia="Calibri Light" w:hAnsi="Calibri Light" w:cs="Calibri Light"/>
          <w:sz w:val="22"/>
          <w:szCs w:val="22"/>
        </w:rPr>
        <w:t xml:space="preserve">Further along in the malware, we can see a couple of registry </w:t>
      </w:r>
      <w:r w:rsidR="00255699">
        <w:rPr>
          <w:rFonts w:ascii="Calibri Light" w:eastAsia="Calibri Light" w:hAnsi="Calibri Light" w:cs="Calibri Light"/>
          <w:sz w:val="22"/>
          <w:szCs w:val="22"/>
        </w:rPr>
        <w:t>values:</w:t>
      </w:r>
      <w:r w:rsidR="00426E51">
        <w:rPr>
          <w:rFonts w:ascii="Calibri Light" w:eastAsia="Calibri Light" w:hAnsi="Calibri Light" w:cs="Calibri Light"/>
          <w:sz w:val="22"/>
          <w:szCs w:val="22"/>
        </w:rPr>
        <w:t xml:space="preserve"> IE10 and IE8 </w:t>
      </w:r>
      <w:r w:rsidR="002E5F86">
        <w:rPr>
          <w:rFonts w:ascii="Calibri Light" w:eastAsia="Calibri Light" w:hAnsi="Calibri Light" w:cs="Calibri Light"/>
          <w:sz w:val="22"/>
          <w:szCs w:val="22"/>
        </w:rPr>
        <w:t xml:space="preserve">(Internet Explorer versions) </w:t>
      </w:r>
      <w:r w:rsidR="005E768A">
        <w:rPr>
          <w:rFonts w:ascii="Calibri Light" w:eastAsia="Calibri Light" w:hAnsi="Calibri Light" w:cs="Calibri Light"/>
          <w:sz w:val="22"/>
          <w:szCs w:val="22"/>
        </w:rPr>
        <w:t>as well as</w:t>
      </w:r>
      <w:r w:rsidR="00255699">
        <w:rPr>
          <w:rFonts w:ascii="Calibri Light" w:eastAsia="Calibri Light" w:hAnsi="Calibri Light" w:cs="Calibri Light"/>
          <w:sz w:val="22"/>
          <w:szCs w:val="22"/>
        </w:rPr>
        <w:t xml:space="preserve"> the setup for</w:t>
      </w:r>
      <w:r w:rsidR="007D3C41">
        <w:rPr>
          <w:rFonts w:ascii="Calibri Light" w:eastAsia="Calibri Light" w:hAnsi="Calibri Light" w:cs="Calibri Light"/>
          <w:sz w:val="22"/>
          <w:szCs w:val="22"/>
        </w:rPr>
        <w:t xml:space="preserve"> a </w:t>
      </w:r>
      <w:r w:rsidR="00BE0651">
        <w:rPr>
          <w:rFonts w:ascii="Calibri Light" w:eastAsia="Calibri Light" w:hAnsi="Calibri Light" w:cs="Calibri Light"/>
          <w:sz w:val="22"/>
          <w:szCs w:val="22"/>
        </w:rPr>
        <w:t>C</w:t>
      </w:r>
      <w:r w:rsidR="00426E51">
        <w:rPr>
          <w:rFonts w:ascii="Calibri Light" w:eastAsia="Calibri Light" w:hAnsi="Calibri Light" w:cs="Calibri Light"/>
          <w:sz w:val="22"/>
          <w:szCs w:val="22"/>
        </w:rPr>
        <w:t xml:space="preserve">heck </w:t>
      </w:r>
      <w:r w:rsidR="00BE0651">
        <w:rPr>
          <w:rFonts w:ascii="Calibri Light" w:eastAsia="Calibri Light" w:hAnsi="Calibri Light" w:cs="Calibri Light"/>
          <w:sz w:val="22"/>
          <w:szCs w:val="22"/>
        </w:rPr>
        <w:t>A</w:t>
      </w:r>
      <w:r w:rsidR="006671CE">
        <w:rPr>
          <w:rFonts w:ascii="Calibri Light" w:eastAsia="Calibri Light" w:hAnsi="Calibri Light" w:cs="Calibri Light"/>
          <w:sz w:val="22"/>
          <w:szCs w:val="22"/>
        </w:rPr>
        <w:t>ssociation’s</w:t>
      </w:r>
      <w:r w:rsidR="007D3C41">
        <w:rPr>
          <w:rFonts w:ascii="Calibri Light" w:eastAsia="Calibri Light" w:hAnsi="Calibri Light" w:cs="Calibri Light"/>
          <w:sz w:val="22"/>
          <w:szCs w:val="22"/>
        </w:rPr>
        <w:t xml:space="preserve"> call</w:t>
      </w:r>
      <w:r w:rsidR="00C131CD">
        <w:rPr>
          <w:rFonts w:ascii="Calibri Light" w:eastAsia="Calibri Light" w:hAnsi="Calibri Light" w:cs="Calibri Light"/>
          <w:sz w:val="22"/>
          <w:szCs w:val="22"/>
        </w:rPr>
        <w:t>. Check A</w:t>
      </w:r>
      <w:r w:rsidR="00426E51">
        <w:rPr>
          <w:rFonts w:ascii="Calibri Light" w:eastAsia="Calibri Light" w:hAnsi="Calibri Light" w:cs="Calibri Light"/>
          <w:sz w:val="22"/>
          <w:szCs w:val="22"/>
        </w:rPr>
        <w:t>ssociation</w:t>
      </w:r>
      <w:r w:rsidR="00C131CD">
        <w:rPr>
          <w:rFonts w:ascii="Calibri Light" w:eastAsia="Calibri Light" w:hAnsi="Calibri Light" w:cs="Calibri Light"/>
          <w:sz w:val="22"/>
          <w:szCs w:val="22"/>
        </w:rPr>
        <w:t>’</w:t>
      </w:r>
      <w:r w:rsidR="00426E51">
        <w:rPr>
          <w:rFonts w:ascii="Calibri Light" w:eastAsia="Calibri Light" w:hAnsi="Calibri Light" w:cs="Calibri Light"/>
          <w:sz w:val="22"/>
          <w:szCs w:val="22"/>
        </w:rPr>
        <w:t xml:space="preserve">s is a </w:t>
      </w:r>
      <w:r w:rsidR="00B61493">
        <w:rPr>
          <w:rFonts w:ascii="Calibri Light" w:eastAsia="Calibri Light" w:hAnsi="Calibri Light" w:cs="Calibri Light"/>
          <w:sz w:val="22"/>
          <w:szCs w:val="22"/>
        </w:rPr>
        <w:t>W</w:t>
      </w:r>
      <w:r w:rsidR="00426E51">
        <w:rPr>
          <w:rFonts w:ascii="Calibri Light" w:eastAsia="Calibri Light" w:hAnsi="Calibri Light" w:cs="Calibri Light"/>
          <w:sz w:val="22"/>
          <w:szCs w:val="22"/>
        </w:rPr>
        <w:t>indows ca</w:t>
      </w:r>
      <w:r w:rsidR="00C131CD">
        <w:rPr>
          <w:rFonts w:ascii="Calibri Light" w:eastAsia="Calibri Light" w:hAnsi="Calibri Light" w:cs="Calibri Light"/>
          <w:sz w:val="22"/>
          <w:szCs w:val="22"/>
        </w:rPr>
        <w:t>ll that checks</w:t>
      </w:r>
      <w:r w:rsidR="00426E51">
        <w:rPr>
          <w:rFonts w:ascii="Calibri Light" w:eastAsia="Calibri Light" w:hAnsi="Calibri Light" w:cs="Calibri Light"/>
          <w:sz w:val="22"/>
          <w:szCs w:val="22"/>
        </w:rPr>
        <w:t xml:space="preserve"> if the user has permission to access a </w:t>
      </w:r>
      <w:r w:rsidR="00C131CD">
        <w:rPr>
          <w:rFonts w:ascii="Calibri Light" w:eastAsia="Calibri Light" w:hAnsi="Calibri Light" w:cs="Calibri Light"/>
          <w:sz w:val="22"/>
          <w:szCs w:val="22"/>
        </w:rPr>
        <w:t xml:space="preserve">certain </w:t>
      </w:r>
      <w:r w:rsidR="00426E51">
        <w:rPr>
          <w:rFonts w:ascii="Calibri Light" w:eastAsia="Calibri Light" w:hAnsi="Calibri Light" w:cs="Calibri Light"/>
          <w:sz w:val="22"/>
          <w:szCs w:val="22"/>
        </w:rPr>
        <w:t>registry subkey or entry.</w:t>
      </w:r>
    </w:p>
    <w:p w14:paraId="4C6CE49F" w14:textId="77777777" w:rsidR="00FE153F" w:rsidRDefault="00FE153F">
      <w:pPr>
        <w:spacing w:after="160" w:line="259" w:lineRule="auto"/>
        <w:rPr>
          <w:rFonts w:ascii="Calibri Light" w:eastAsia="Calibri Light" w:hAnsi="Calibri Light" w:cs="Calibri Light"/>
          <w:sz w:val="22"/>
          <w:szCs w:val="22"/>
        </w:rPr>
      </w:pPr>
    </w:p>
    <w:p w14:paraId="088B8068" w14:textId="77777777" w:rsidR="000B0B53" w:rsidRPr="000204DA" w:rsidRDefault="00C12798">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694080" behindDoc="0" locked="0" layoutInCell="1" allowOverlap="1" wp14:anchorId="619584DF" wp14:editId="0EE40A37">
            <wp:simplePos x="0" y="0"/>
            <wp:positionH relativeFrom="margin">
              <wp:align>center</wp:align>
            </wp:positionH>
            <wp:positionV relativeFrom="paragraph">
              <wp:posOffset>561035</wp:posOffset>
            </wp:positionV>
            <wp:extent cx="4889500" cy="2828925"/>
            <wp:effectExtent l="0" t="0" r="635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89500" cy="2828925"/>
                    </a:xfrm>
                    <a:prstGeom prst="rect">
                      <a:avLst/>
                    </a:prstGeom>
                  </pic:spPr>
                </pic:pic>
              </a:graphicData>
            </a:graphic>
            <wp14:sizeRelH relativeFrom="page">
              <wp14:pctWidth>0</wp14:pctWidth>
            </wp14:sizeRelH>
            <wp14:sizeRelV relativeFrom="page">
              <wp14:pctHeight>0</wp14:pctHeight>
            </wp14:sizeRelV>
          </wp:anchor>
        </w:drawing>
      </w:r>
      <w:r w:rsidR="000204DA">
        <w:rPr>
          <w:rFonts w:ascii="Calibri Light" w:eastAsia="Calibri Light" w:hAnsi="Calibri Light" w:cs="Calibri Light"/>
          <w:sz w:val="22"/>
          <w:szCs w:val="22"/>
        </w:rPr>
        <w:t>I b</w:t>
      </w:r>
      <w:r w:rsidR="002E5F86">
        <w:rPr>
          <w:rFonts w:ascii="Calibri Light" w:eastAsia="Calibri Light" w:hAnsi="Calibri Light" w:cs="Calibri Light"/>
          <w:sz w:val="22"/>
          <w:szCs w:val="22"/>
        </w:rPr>
        <w:t xml:space="preserve">elieve </w:t>
      </w:r>
      <w:r w:rsidR="00070122">
        <w:rPr>
          <w:rFonts w:ascii="Calibri Light" w:eastAsia="Calibri Light" w:hAnsi="Calibri Light" w:cs="Calibri Light"/>
          <w:sz w:val="22"/>
          <w:szCs w:val="22"/>
        </w:rPr>
        <w:t xml:space="preserve">this call is used to check </w:t>
      </w:r>
      <w:r w:rsidR="002E5F86">
        <w:rPr>
          <w:rFonts w:ascii="Calibri Light" w:eastAsia="Calibri Light" w:hAnsi="Calibri Light" w:cs="Calibri Light"/>
          <w:sz w:val="22"/>
          <w:szCs w:val="22"/>
        </w:rPr>
        <w:t xml:space="preserve">if the malware has permission to </w:t>
      </w:r>
      <w:r w:rsidR="000B0B53">
        <w:rPr>
          <w:rFonts w:ascii="Calibri Light" w:eastAsia="Calibri Light" w:hAnsi="Calibri Light" w:cs="Calibri Light"/>
          <w:sz w:val="22"/>
          <w:szCs w:val="22"/>
        </w:rPr>
        <w:t xml:space="preserve">access </w:t>
      </w:r>
      <w:r w:rsidR="00070122">
        <w:rPr>
          <w:rFonts w:ascii="Calibri Light" w:eastAsia="Calibri Light" w:hAnsi="Calibri Light" w:cs="Calibri Light"/>
          <w:sz w:val="22"/>
          <w:szCs w:val="22"/>
        </w:rPr>
        <w:t>Internet Explorer. If</w:t>
      </w:r>
      <w:r w:rsidR="000204DA">
        <w:rPr>
          <w:rFonts w:ascii="Calibri Light" w:eastAsia="Calibri Light" w:hAnsi="Calibri Light" w:cs="Calibri Light"/>
          <w:sz w:val="22"/>
          <w:szCs w:val="22"/>
        </w:rPr>
        <w:t xml:space="preserve"> it can</w:t>
      </w:r>
      <w:r w:rsidR="00070122">
        <w:rPr>
          <w:rFonts w:ascii="Calibri Light" w:eastAsia="Calibri Light" w:hAnsi="Calibri Light" w:cs="Calibri Light"/>
          <w:sz w:val="22"/>
          <w:szCs w:val="22"/>
        </w:rPr>
        <w:t>,</w:t>
      </w:r>
      <w:r w:rsidR="000204DA">
        <w:rPr>
          <w:rFonts w:ascii="Calibri Light" w:eastAsia="Calibri Light" w:hAnsi="Calibri Light" w:cs="Calibri Light"/>
          <w:sz w:val="22"/>
          <w:szCs w:val="22"/>
        </w:rPr>
        <w:t xml:space="preserve"> </w:t>
      </w:r>
      <w:r w:rsidR="002E5F86">
        <w:rPr>
          <w:rFonts w:ascii="Calibri Light" w:eastAsia="Calibri Light" w:hAnsi="Calibri Light" w:cs="Calibri Light"/>
          <w:sz w:val="22"/>
          <w:szCs w:val="22"/>
        </w:rPr>
        <w:t>then</w:t>
      </w:r>
      <w:r w:rsidR="00FE153F">
        <w:rPr>
          <w:rFonts w:ascii="Calibri Light" w:eastAsia="Calibri Light" w:hAnsi="Calibri Light" w:cs="Calibri Light"/>
          <w:sz w:val="22"/>
          <w:szCs w:val="22"/>
        </w:rPr>
        <w:t xml:space="preserve"> </w:t>
      </w:r>
      <w:r w:rsidR="00070122">
        <w:rPr>
          <w:rFonts w:ascii="Calibri Light" w:eastAsia="Calibri Light" w:hAnsi="Calibri Light" w:cs="Calibri Light"/>
          <w:sz w:val="22"/>
          <w:szCs w:val="22"/>
        </w:rPr>
        <w:t xml:space="preserve">the malware </w:t>
      </w:r>
      <w:r w:rsidR="00FE153F">
        <w:rPr>
          <w:rFonts w:ascii="Calibri Light" w:eastAsia="Calibri Light" w:hAnsi="Calibri Light" w:cs="Calibri Light"/>
          <w:sz w:val="22"/>
          <w:szCs w:val="22"/>
        </w:rPr>
        <w:t>builds a link</w:t>
      </w:r>
      <w:r w:rsidR="000B0400">
        <w:rPr>
          <w:rFonts w:ascii="Calibri Light" w:eastAsia="Calibri Light" w:hAnsi="Calibri Light" w:cs="Calibri Light"/>
          <w:sz w:val="22"/>
          <w:szCs w:val="22"/>
        </w:rPr>
        <w:t xml:space="preserve"> to one </w:t>
      </w:r>
      <w:r w:rsidR="00070122">
        <w:rPr>
          <w:rFonts w:ascii="Calibri Light" w:eastAsia="Calibri Light" w:hAnsi="Calibri Light" w:cs="Calibri Light"/>
          <w:sz w:val="22"/>
          <w:szCs w:val="22"/>
        </w:rPr>
        <w:t>of the three C&amp;C</w:t>
      </w:r>
      <w:r w:rsidR="000B0400">
        <w:rPr>
          <w:rFonts w:ascii="Calibri Light" w:eastAsia="Calibri Light" w:hAnsi="Calibri Light" w:cs="Calibri Light"/>
          <w:sz w:val="22"/>
          <w:szCs w:val="22"/>
        </w:rPr>
        <w:t xml:space="preserve"> </w:t>
      </w:r>
      <w:proofErr w:type="gramStart"/>
      <w:r w:rsidR="000B0400">
        <w:rPr>
          <w:rFonts w:ascii="Calibri Light" w:eastAsia="Calibri Light" w:hAnsi="Calibri Light" w:cs="Calibri Light"/>
          <w:sz w:val="22"/>
          <w:szCs w:val="22"/>
        </w:rPr>
        <w:t>server</w:t>
      </w:r>
      <w:r w:rsidR="00070122">
        <w:rPr>
          <w:rFonts w:ascii="Calibri Light" w:eastAsia="Calibri Light" w:hAnsi="Calibri Light" w:cs="Calibri Light"/>
          <w:sz w:val="22"/>
          <w:szCs w:val="22"/>
        </w:rPr>
        <w:t>’</w:t>
      </w:r>
      <w:r w:rsidR="000B0400">
        <w:rPr>
          <w:rFonts w:ascii="Calibri Light" w:eastAsia="Calibri Light" w:hAnsi="Calibri Light" w:cs="Calibri Light"/>
          <w:sz w:val="22"/>
          <w:szCs w:val="22"/>
        </w:rPr>
        <w:t>s</w:t>
      </w:r>
      <w:proofErr w:type="gramEnd"/>
      <w:r w:rsidR="002E5F86">
        <w:rPr>
          <w:rFonts w:ascii="Calibri Light" w:eastAsia="Calibri Light" w:hAnsi="Calibri Light" w:cs="Calibri Light"/>
          <w:sz w:val="22"/>
          <w:szCs w:val="22"/>
        </w:rPr>
        <w:t xml:space="preserve"> f</w:t>
      </w:r>
      <w:r w:rsidR="009B30C5">
        <w:rPr>
          <w:rFonts w:ascii="Calibri Light" w:eastAsia="Calibri Light" w:hAnsi="Calibri Light" w:cs="Calibri Light"/>
          <w:sz w:val="22"/>
          <w:szCs w:val="22"/>
        </w:rPr>
        <w:t xml:space="preserve">or Internet Explorer to send </w:t>
      </w:r>
      <w:r w:rsidR="000B0B53">
        <w:rPr>
          <w:rFonts w:ascii="Calibri Light" w:eastAsia="Calibri Light" w:hAnsi="Calibri Light" w:cs="Calibri Light"/>
          <w:sz w:val="22"/>
          <w:szCs w:val="22"/>
        </w:rPr>
        <w:t>a request to</w:t>
      </w:r>
      <w:r w:rsidR="000B0400">
        <w:rPr>
          <w:rFonts w:ascii="Calibri Light" w:eastAsia="Calibri Light" w:hAnsi="Calibri Light" w:cs="Calibri Light"/>
          <w:sz w:val="22"/>
          <w:szCs w:val="22"/>
        </w:rPr>
        <w:t>.</w:t>
      </w:r>
      <w:r w:rsidR="00FE153F">
        <w:rPr>
          <w:rFonts w:ascii="Calibri Light" w:eastAsia="Calibri Light" w:hAnsi="Calibri Light" w:cs="Calibri Light"/>
          <w:sz w:val="22"/>
          <w:szCs w:val="22"/>
        </w:rPr>
        <w:t xml:space="preserve"> </w:t>
      </w:r>
    </w:p>
    <w:p w14:paraId="6AC9C4AF" w14:textId="243BAC2E" w:rsidR="00190B66" w:rsidRDefault="00C34163">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lastRenderedPageBreak/>
        <w:t>From memory</w:t>
      </w:r>
      <w:r w:rsidR="000B0B53">
        <w:rPr>
          <w:rFonts w:ascii="Calibri Light" w:eastAsia="Calibri Light" w:hAnsi="Calibri Light" w:cs="Calibri Light"/>
          <w:sz w:val="22"/>
          <w:szCs w:val="22"/>
        </w:rPr>
        <w:t xml:space="preserve">, </w:t>
      </w:r>
      <w:r w:rsidR="006C372E">
        <w:rPr>
          <w:rFonts w:ascii="Calibri Light" w:eastAsia="Calibri Light" w:hAnsi="Calibri Light" w:cs="Calibri Light"/>
          <w:sz w:val="22"/>
          <w:szCs w:val="22"/>
        </w:rPr>
        <w:t>we can see with the link</w:t>
      </w:r>
      <w:r w:rsidR="00094C40">
        <w:rPr>
          <w:rFonts w:ascii="Calibri Light" w:eastAsia="Calibri Light" w:hAnsi="Calibri Light" w:cs="Calibri Light"/>
          <w:sz w:val="22"/>
          <w:szCs w:val="22"/>
        </w:rPr>
        <w:t>’s</w:t>
      </w:r>
      <w:r w:rsidR="00A20D36">
        <w:rPr>
          <w:rFonts w:ascii="Calibri Light" w:eastAsia="Calibri Light" w:hAnsi="Calibri Light" w:cs="Calibri Light"/>
          <w:sz w:val="22"/>
          <w:szCs w:val="22"/>
        </w:rPr>
        <w:t xml:space="preserve"> format</w:t>
      </w:r>
      <w:r>
        <w:rPr>
          <w:rFonts w:ascii="Calibri Light" w:eastAsia="Calibri Light" w:hAnsi="Calibri Light" w:cs="Calibri Light"/>
          <w:sz w:val="22"/>
          <w:szCs w:val="22"/>
        </w:rPr>
        <w:t>, with first the</w:t>
      </w:r>
      <w:r w:rsidR="000B0B53">
        <w:rPr>
          <w:rFonts w:ascii="Calibri Light" w:eastAsia="Calibri Light" w:hAnsi="Calibri Light" w:cs="Calibri Light"/>
          <w:sz w:val="22"/>
          <w:szCs w:val="22"/>
        </w:rPr>
        <w:t xml:space="preserve"> </w:t>
      </w:r>
      <w:r w:rsidR="00A20D36">
        <w:rPr>
          <w:rFonts w:ascii="Calibri Light" w:eastAsia="Calibri Light" w:hAnsi="Calibri Light" w:cs="Calibri Light"/>
          <w:sz w:val="22"/>
          <w:szCs w:val="22"/>
        </w:rPr>
        <w:t xml:space="preserve">domain </w:t>
      </w:r>
      <w:r>
        <w:rPr>
          <w:rFonts w:ascii="Calibri Light" w:eastAsia="Calibri Light" w:hAnsi="Calibri Light" w:cs="Calibri Light"/>
          <w:sz w:val="22"/>
          <w:szCs w:val="22"/>
        </w:rPr>
        <w:t xml:space="preserve">followed by </w:t>
      </w:r>
      <w:r w:rsidR="00A20D36">
        <w:rPr>
          <w:rFonts w:ascii="Calibri Light" w:eastAsia="Calibri Light" w:hAnsi="Calibri Light" w:cs="Calibri Light"/>
          <w:sz w:val="22"/>
          <w:szCs w:val="22"/>
        </w:rPr>
        <w:t>an images path</w:t>
      </w:r>
      <w:r>
        <w:rPr>
          <w:rFonts w:ascii="Calibri Light" w:eastAsia="Calibri Light" w:hAnsi="Calibri Light" w:cs="Calibri Light"/>
          <w:sz w:val="22"/>
          <w:szCs w:val="22"/>
        </w:rPr>
        <w:t xml:space="preserve"> and other random letters paths, </w:t>
      </w:r>
      <w:r w:rsidR="00A20D36">
        <w:rPr>
          <w:rFonts w:ascii="Calibri Light" w:eastAsia="Calibri Light" w:hAnsi="Calibri Light" w:cs="Calibri Light"/>
          <w:sz w:val="22"/>
          <w:szCs w:val="22"/>
        </w:rPr>
        <w:t>end</w:t>
      </w:r>
      <w:r>
        <w:rPr>
          <w:rFonts w:ascii="Calibri Light" w:eastAsia="Calibri Light" w:hAnsi="Calibri Light" w:cs="Calibri Light"/>
          <w:sz w:val="22"/>
          <w:szCs w:val="22"/>
        </w:rPr>
        <w:t>ing with a file extension of .avi</w:t>
      </w:r>
      <w:r w:rsidR="00A20D36">
        <w:rPr>
          <w:rFonts w:ascii="Calibri Light" w:eastAsia="Calibri Light" w:hAnsi="Calibri Light" w:cs="Calibri Light"/>
          <w:sz w:val="22"/>
          <w:szCs w:val="22"/>
        </w:rPr>
        <w:t>.</w:t>
      </w:r>
      <w:r w:rsidR="002C2087">
        <w:rPr>
          <w:rFonts w:ascii="Calibri Light" w:eastAsia="Calibri Light" w:hAnsi="Calibri Light" w:cs="Calibri Light"/>
          <w:sz w:val="22"/>
          <w:szCs w:val="22"/>
        </w:rPr>
        <w:t xml:space="preserve"> </w:t>
      </w:r>
      <w:r w:rsidR="00196C42">
        <w:rPr>
          <w:rFonts w:ascii="Calibri Light" w:eastAsia="Calibri Light" w:hAnsi="Calibri Light" w:cs="Calibri Light"/>
          <w:sz w:val="22"/>
          <w:szCs w:val="22"/>
        </w:rPr>
        <w:t xml:space="preserve">The file extension is a bit strange, .avi is a type of video file and on its own isn’t malicious. There are some malware techniques where metadata can be written so that the .avi file will exploit something in the media player but I find this unlikely. </w:t>
      </w:r>
      <w:r w:rsidR="00A86BB7">
        <w:rPr>
          <w:rFonts w:ascii="Calibri Light" w:eastAsia="Calibri Light" w:hAnsi="Calibri Light" w:cs="Calibri Light"/>
          <w:sz w:val="22"/>
          <w:szCs w:val="22"/>
        </w:rPr>
        <w:t>The answer would come later</w:t>
      </w:r>
      <w:r w:rsidR="006B40DD">
        <w:rPr>
          <w:rFonts w:ascii="Calibri Light" w:eastAsia="Calibri Light" w:hAnsi="Calibri Light" w:cs="Calibri Light"/>
          <w:sz w:val="22"/>
          <w:szCs w:val="22"/>
        </w:rPr>
        <w:t xml:space="preserve"> as I continued my investigation, so let’s move on. </w:t>
      </w:r>
      <w:proofErr w:type="gramStart"/>
      <w:r w:rsidR="006B40DD">
        <w:rPr>
          <w:rFonts w:ascii="Calibri Light" w:eastAsia="Calibri Light" w:hAnsi="Calibri Light" w:cs="Calibri Light"/>
          <w:sz w:val="22"/>
          <w:szCs w:val="22"/>
        </w:rPr>
        <w:t>U</w:t>
      </w:r>
      <w:r w:rsidR="00190B66">
        <w:rPr>
          <w:rFonts w:ascii="Calibri Light" w:eastAsia="Calibri Light" w:hAnsi="Calibri Light" w:cs="Calibri Light"/>
          <w:sz w:val="22"/>
          <w:szCs w:val="22"/>
        </w:rPr>
        <w:t>nfortunately</w:t>
      </w:r>
      <w:proofErr w:type="gramEnd"/>
      <w:r w:rsidR="00190B66">
        <w:rPr>
          <w:rFonts w:ascii="Calibri Light" w:eastAsia="Calibri Light" w:hAnsi="Calibri Light" w:cs="Calibri Light"/>
          <w:sz w:val="22"/>
          <w:szCs w:val="22"/>
        </w:rPr>
        <w:t xml:space="preserve"> again</w:t>
      </w:r>
      <w:r w:rsidR="00D14ABE">
        <w:rPr>
          <w:rFonts w:ascii="Calibri Light" w:eastAsia="Calibri Light" w:hAnsi="Calibri Light" w:cs="Calibri Light"/>
          <w:sz w:val="22"/>
          <w:szCs w:val="22"/>
        </w:rPr>
        <w:t>,</w:t>
      </w:r>
      <w:r w:rsidR="00190B66">
        <w:rPr>
          <w:rFonts w:ascii="Calibri Light" w:eastAsia="Calibri Light" w:hAnsi="Calibri Light" w:cs="Calibri Light"/>
          <w:sz w:val="22"/>
          <w:szCs w:val="22"/>
        </w:rPr>
        <w:t xml:space="preserve"> the C</w:t>
      </w:r>
      <w:r w:rsidR="009872DC">
        <w:rPr>
          <w:rFonts w:ascii="Calibri Light" w:eastAsia="Calibri Light" w:hAnsi="Calibri Light" w:cs="Calibri Light"/>
          <w:sz w:val="22"/>
          <w:szCs w:val="22"/>
        </w:rPr>
        <w:t>&amp;</w:t>
      </w:r>
      <w:r w:rsidR="00190B66">
        <w:rPr>
          <w:rFonts w:ascii="Calibri Light" w:eastAsia="Calibri Light" w:hAnsi="Calibri Light" w:cs="Calibri Light"/>
          <w:sz w:val="22"/>
          <w:szCs w:val="22"/>
        </w:rPr>
        <w:t xml:space="preserve">C server is down and we </w:t>
      </w:r>
      <w:r w:rsidR="008038E0">
        <w:rPr>
          <w:rFonts w:ascii="Calibri Light" w:eastAsia="Calibri Light" w:hAnsi="Calibri Light" w:cs="Calibri Light"/>
          <w:sz w:val="22"/>
          <w:szCs w:val="22"/>
        </w:rPr>
        <w:t>were</w:t>
      </w:r>
      <w:r w:rsidR="00190B66">
        <w:rPr>
          <w:rFonts w:ascii="Calibri Light" w:eastAsia="Calibri Light" w:hAnsi="Calibri Light" w:cs="Calibri Light"/>
          <w:sz w:val="22"/>
          <w:szCs w:val="22"/>
        </w:rPr>
        <w:t xml:space="preserve"> unable to download </w:t>
      </w:r>
      <w:r w:rsidR="00D14ABE">
        <w:rPr>
          <w:rFonts w:ascii="Calibri Light" w:eastAsia="Calibri Light" w:hAnsi="Calibri Light" w:cs="Calibri Light"/>
          <w:sz w:val="22"/>
          <w:szCs w:val="22"/>
        </w:rPr>
        <w:t>a .avi</w:t>
      </w:r>
      <w:r w:rsidR="00190B66">
        <w:rPr>
          <w:rFonts w:ascii="Calibri Light" w:eastAsia="Calibri Light" w:hAnsi="Calibri Light" w:cs="Calibri Light"/>
          <w:sz w:val="22"/>
          <w:szCs w:val="22"/>
        </w:rPr>
        <w:t xml:space="preserve"> file from VirusTotal as no other virus downloaded </w:t>
      </w:r>
      <w:r w:rsidR="00D14ABE">
        <w:rPr>
          <w:rFonts w:ascii="Calibri Light" w:eastAsia="Calibri Light" w:hAnsi="Calibri Light" w:cs="Calibri Light"/>
          <w:sz w:val="22"/>
          <w:szCs w:val="22"/>
        </w:rPr>
        <w:t>a</w:t>
      </w:r>
      <w:r w:rsidR="00190B66">
        <w:rPr>
          <w:rFonts w:ascii="Calibri Light" w:eastAsia="Calibri Light" w:hAnsi="Calibri Light" w:cs="Calibri Light"/>
          <w:sz w:val="22"/>
          <w:szCs w:val="22"/>
        </w:rPr>
        <w:t xml:space="preserve"> .avi file. However</w:t>
      </w:r>
      <w:r w:rsidR="002F1562">
        <w:rPr>
          <w:rFonts w:ascii="Calibri Light" w:eastAsia="Calibri Light" w:hAnsi="Calibri Light" w:cs="Calibri Light"/>
          <w:sz w:val="22"/>
          <w:szCs w:val="22"/>
        </w:rPr>
        <w:t>,</w:t>
      </w:r>
      <w:r w:rsidR="00190B66">
        <w:rPr>
          <w:rFonts w:ascii="Calibri Light" w:eastAsia="Calibri Light" w:hAnsi="Calibri Light" w:cs="Calibri Light"/>
          <w:sz w:val="22"/>
          <w:szCs w:val="22"/>
        </w:rPr>
        <w:t xml:space="preserve"> we can do some reconnaissance to </w:t>
      </w:r>
      <w:r w:rsidR="00D14ABE">
        <w:rPr>
          <w:rFonts w:ascii="Calibri Light" w:eastAsia="Calibri Light" w:hAnsi="Calibri Light" w:cs="Calibri Light"/>
          <w:sz w:val="22"/>
          <w:szCs w:val="22"/>
        </w:rPr>
        <w:t>gain insight into our malware’s capabilities</w:t>
      </w:r>
      <w:r w:rsidR="002F1562">
        <w:rPr>
          <w:rFonts w:ascii="Calibri Light" w:eastAsia="Calibri Light" w:hAnsi="Calibri Light" w:cs="Calibri Light"/>
          <w:sz w:val="22"/>
          <w:szCs w:val="22"/>
        </w:rPr>
        <w:t>.</w:t>
      </w:r>
    </w:p>
    <w:p w14:paraId="598B6289" w14:textId="77777777" w:rsidR="002F1562" w:rsidRDefault="002F1562">
      <w:pPr>
        <w:spacing w:after="160" w:line="259" w:lineRule="auto"/>
        <w:rPr>
          <w:rFonts w:ascii="Calibri Light" w:eastAsia="Calibri Light" w:hAnsi="Calibri Light" w:cs="Calibri Light"/>
          <w:sz w:val="22"/>
          <w:szCs w:val="22"/>
        </w:rPr>
      </w:pPr>
    </w:p>
    <w:p w14:paraId="53501070" w14:textId="1D859035" w:rsidR="00190B66" w:rsidRDefault="00190B66" w:rsidP="00190B66">
      <w:pPr>
        <w:pStyle w:val="Heading2"/>
        <w:keepLines/>
        <w:spacing w:before="40" w:after="0" w:line="259" w:lineRule="auto"/>
        <w:rPr>
          <w:rFonts w:ascii="Calibri Light" w:eastAsia="Calibri Light" w:hAnsi="Calibri Light" w:cs="Calibri Light"/>
          <w:b w:val="0"/>
          <w:bCs w:val="0"/>
          <w:iCs w:val="0"/>
          <w:color w:val="2F5496"/>
          <w:sz w:val="26"/>
          <w:szCs w:val="26"/>
        </w:rPr>
      </w:pPr>
      <w:r>
        <w:rPr>
          <w:rFonts w:ascii="Calibri Light" w:eastAsia="Calibri Light" w:hAnsi="Calibri Light" w:cs="Calibri Light"/>
          <w:b w:val="0"/>
          <w:bCs w:val="0"/>
          <w:iCs w:val="0"/>
          <w:color w:val="2F5496"/>
          <w:sz w:val="26"/>
          <w:szCs w:val="26"/>
        </w:rPr>
        <w:t>4.</w:t>
      </w:r>
      <w:r w:rsidR="00DF3D0D">
        <w:rPr>
          <w:rFonts w:ascii="Calibri Light" w:eastAsia="Calibri Light" w:hAnsi="Calibri Light" w:cs="Calibri Light"/>
          <w:b w:val="0"/>
          <w:bCs w:val="0"/>
          <w:iCs w:val="0"/>
          <w:color w:val="2F5496"/>
          <w:sz w:val="26"/>
          <w:szCs w:val="26"/>
        </w:rPr>
        <w:t>3</w:t>
      </w:r>
      <w:r>
        <w:rPr>
          <w:rFonts w:ascii="Calibri Light" w:eastAsia="Calibri Light" w:hAnsi="Calibri Light" w:cs="Calibri Light"/>
          <w:b w:val="0"/>
          <w:bCs w:val="0"/>
          <w:iCs w:val="0"/>
          <w:color w:val="2F5496"/>
          <w:sz w:val="26"/>
          <w:szCs w:val="26"/>
        </w:rPr>
        <w:t xml:space="preserve"> Reconnaissance</w:t>
      </w:r>
    </w:p>
    <w:p w14:paraId="41937D64" w14:textId="77777777" w:rsidR="00190B66" w:rsidRPr="00190B66" w:rsidRDefault="00190B66" w:rsidP="00190B66">
      <w:pPr>
        <w:rPr>
          <w:rFonts w:eastAsia="Calibri Light"/>
        </w:rPr>
      </w:pPr>
    </w:p>
    <w:p w14:paraId="523E43F6" w14:textId="77777777" w:rsidR="00190B66" w:rsidRDefault="00BD67E7" w:rsidP="00190B66">
      <w:pPr>
        <w:spacing w:after="160" w:line="259" w:lineRule="auto"/>
        <w:rPr>
          <w:rFonts w:ascii="Calibri Light" w:eastAsia="Calibri Light" w:hAnsi="Calibri Light" w:cs="Calibri Light"/>
          <w:sz w:val="22"/>
          <w:szCs w:val="22"/>
        </w:rPr>
      </w:pPr>
      <w:r>
        <w:rPr>
          <w:noProof/>
        </w:rPr>
        <w:drawing>
          <wp:anchor distT="0" distB="0" distL="114300" distR="114300" simplePos="0" relativeHeight="251698176" behindDoc="0" locked="0" layoutInCell="1" allowOverlap="1" wp14:anchorId="59930AD6" wp14:editId="79139080">
            <wp:simplePos x="0" y="0"/>
            <wp:positionH relativeFrom="column">
              <wp:posOffset>114300</wp:posOffset>
            </wp:positionH>
            <wp:positionV relativeFrom="paragraph">
              <wp:posOffset>669290</wp:posOffset>
            </wp:positionV>
            <wp:extent cx="5505450" cy="41148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21739"/>
                    <a:stretch/>
                  </pic:blipFill>
                  <pic:spPr bwMode="auto">
                    <a:xfrm>
                      <a:off x="0" y="0"/>
                      <a:ext cx="5505450" cy="411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eastAsia="Calibri Light" w:hAnsi="Calibri Light" w:cs="Calibri Light"/>
          <w:sz w:val="22"/>
          <w:szCs w:val="22"/>
        </w:rPr>
        <w:t xml:space="preserve">In order to discover what the malware </w:t>
      </w:r>
      <w:r w:rsidR="00997E1B">
        <w:rPr>
          <w:rFonts w:ascii="Calibri Light" w:eastAsia="Calibri Light" w:hAnsi="Calibri Light" w:cs="Calibri Light"/>
          <w:sz w:val="22"/>
          <w:szCs w:val="22"/>
        </w:rPr>
        <w:t>can</w:t>
      </w:r>
      <w:r>
        <w:rPr>
          <w:rFonts w:ascii="Calibri Light" w:eastAsia="Calibri Light" w:hAnsi="Calibri Light" w:cs="Calibri Light"/>
          <w:sz w:val="22"/>
          <w:szCs w:val="22"/>
        </w:rPr>
        <w:t xml:space="preserve"> </w:t>
      </w:r>
      <w:proofErr w:type="gramStart"/>
      <w:r>
        <w:rPr>
          <w:rFonts w:ascii="Calibri Light" w:eastAsia="Calibri Light" w:hAnsi="Calibri Light" w:cs="Calibri Light"/>
          <w:sz w:val="22"/>
          <w:szCs w:val="22"/>
        </w:rPr>
        <w:t>do,</w:t>
      </w:r>
      <w:proofErr w:type="gramEnd"/>
      <w:r>
        <w:rPr>
          <w:rFonts w:ascii="Calibri Light" w:eastAsia="Calibri Light" w:hAnsi="Calibri Light" w:cs="Calibri Light"/>
          <w:sz w:val="22"/>
          <w:szCs w:val="22"/>
        </w:rPr>
        <w:t xml:space="preserve"> we</w:t>
      </w:r>
      <w:r w:rsidR="00582DCB">
        <w:rPr>
          <w:rFonts w:ascii="Calibri Light" w:eastAsia="Calibri Light" w:hAnsi="Calibri Light" w:cs="Calibri Light"/>
          <w:sz w:val="22"/>
          <w:szCs w:val="22"/>
        </w:rPr>
        <w:t xml:space="preserve"> first</w:t>
      </w:r>
      <w:r>
        <w:rPr>
          <w:rFonts w:ascii="Calibri Light" w:eastAsia="Calibri Light" w:hAnsi="Calibri Light" w:cs="Calibri Light"/>
          <w:sz w:val="22"/>
          <w:szCs w:val="22"/>
        </w:rPr>
        <w:t xml:space="preserve"> need to finish reverse engineer</w:t>
      </w:r>
      <w:r w:rsidR="00997E1B">
        <w:rPr>
          <w:rFonts w:ascii="Calibri Light" w:eastAsia="Calibri Light" w:hAnsi="Calibri Light" w:cs="Calibri Light"/>
          <w:sz w:val="22"/>
          <w:szCs w:val="22"/>
        </w:rPr>
        <w:t>ing</w:t>
      </w:r>
      <w:r>
        <w:rPr>
          <w:rFonts w:ascii="Calibri Light" w:eastAsia="Calibri Light" w:hAnsi="Calibri Light" w:cs="Calibri Light"/>
          <w:sz w:val="22"/>
          <w:szCs w:val="22"/>
        </w:rPr>
        <w:t xml:space="preserve"> it. </w:t>
      </w:r>
      <w:r w:rsidR="003460A3">
        <w:rPr>
          <w:rFonts w:ascii="Calibri Light" w:eastAsia="Calibri Light" w:hAnsi="Calibri Light" w:cs="Calibri Light"/>
          <w:sz w:val="22"/>
          <w:szCs w:val="22"/>
        </w:rPr>
        <w:t xml:space="preserve">Continuing to step </w:t>
      </w:r>
      <w:r w:rsidR="00190B66">
        <w:rPr>
          <w:rFonts w:ascii="Calibri Light" w:eastAsia="Calibri Light" w:hAnsi="Calibri Light" w:cs="Calibri Light"/>
          <w:sz w:val="22"/>
          <w:szCs w:val="22"/>
        </w:rPr>
        <w:t xml:space="preserve">through the program, </w:t>
      </w:r>
      <w:r w:rsidR="006D6D89">
        <w:rPr>
          <w:rFonts w:ascii="Calibri Light" w:eastAsia="Calibri Light" w:hAnsi="Calibri Light" w:cs="Calibri Light"/>
          <w:sz w:val="22"/>
          <w:szCs w:val="22"/>
        </w:rPr>
        <w:t xml:space="preserve">we see that the malware receives the HTTP </w:t>
      </w:r>
      <w:r w:rsidR="00190B66">
        <w:rPr>
          <w:rFonts w:ascii="Calibri Light" w:eastAsia="Calibri Light" w:hAnsi="Calibri Light" w:cs="Calibri Light"/>
          <w:sz w:val="22"/>
          <w:szCs w:val="22"/>
        </w:rPr>
        <w:t xml:space="preserve">response </w:t>
      </w:r>
      <w:r w:rsidR="006D6D89">
        <w:rPr>
          <w:rFonts w:ascii="Calibri Light" w:eastAsia="Calibri Light" w:hAnsi="Calibri Light" w:cs="Calibri Light"/>
          <w:sz w:val="22"/>
          <w:szCs w:val="22"/>
        </w:rPr>
        <w:t>to its download request in memory.</w:t>
      </w:r>
      <w:r w:rsidR="00190B66">
        <w:rPr>
          <w:rFonts w:ascii="Calibri Light" w:eastAsia="Calibri Light" w:hAnsi="Calibri Light" w:cs="Calibri Light"/>
          <w:sz w:val="22"/>
          <w:szCs w:val="22"/>
        </w:rPr>
        <w:t xml:space="preserve"> </w:t>
      </w:r>
    </w:p>
    <w:p w14:paraId="39C21E04" w14:textId="77777777" w:rsidR="00190B66" w:rsidRDefault="00190B66" w:rsidP="00190B66">
      <w:pPr>
        <w:spacing w:after="160" w:line="259" w:lineRule="auto"/>
        <w:rPr>
          <w:rFonts w:ascii="Calibri Light" w:eastAsia="Calibri Light" w:hAnsi="Calibri Light" w:cs="Calibri Light"/>
          <w:sz w:val="22"/>
          <w:szCs w:val="22"/>
        </w:rPr>
      </w:pPr>
    </w:p>
    <w:p w14:paraId="67065DA3" w14:textId="77777777" w:rsidR="00BD67E7" w:rsidRDefault="00190B66">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The response contains the default </w:t>
      </w:r>
      <w:r w:rsidR="00E02C2D">
        <w:rPr>
          <w:rFonts w:ascii="Calibri Light" w:eastAsia="Calibri Light" w:hAnsi="Calibri Light" w:cs="Calibri Light"/>
          <w:sz w:val="22"/>
          <w:szCs w:val="22"/>
        </w:rPr>
        <w:t>Internet Explorer</w:t>
      </w:r>
      <w:r>
        <w:rPr>
          <w:rFonts w:ascii="Calibri Light" w:eastAsia="Calibri Light" w:hAnsi="Calibri Light" w:cs="Calibri Light"/>
          <w:sz w:val="22"/>
          <w:szCs w:val="22"/>
        </w:rPr>
        <w:t xml:space="preserve"> response</w:t>
      </w:r>
      <w:r w:rsidR="001A7B1B">
        <w:rPr>
          <w:rFonts w:ascii="Calibri Light" w:eastAsia="Calibri Light" w:hAnsi="Calibri Light" w:cs="Calibri Light"/>
          <w:sz w:val="22"/>
          <w:szCs w:val="22"/>
        </w:rPr>
        <w:t xml:space="preserve"> for no connection</w:t>
      </w:r>
      <w:r>
        <w:rPr>
          <w:rFonts w:ascii="Calibri Light" w:eastAsia="Calibri Light" w:hAnsi="Calibri Light" w:cs="Calibri Light"/>
          <w:sz w:val="22"/>
          <w:szCs w:val="22"/>
        </w:rPr>
        <w:t xml:space="preserve">. The malware does not continue from beyond this point and due to the </w:t>
      </w:r>
      <w:r w:rsidR="00B0011E">
        <w:rPr>
          <w:rFonts w:ascii="Calibri Light" w:eastAsia="Calibri Light" w:hAnsi="Calibri Light" w:cs="Calibri Light"/>
          <w:sz w:val="22"/>
          <w:szCs w:val="22"/>
        </w:rPr>
        <w:t xml:space="preserve">obfuscation and </w:t>
      </w:r>
      <w:r>
        <w:rPr>
          <w:rFonts w:ascii="Calibri Light" w:eastAsia="Calibri Light" w:hAnsi="Calibri Light" w:cs="Calibri Light"/>
          <w:sz w:val="22"/>
          <w:szCs w:val="22"/>
        </w:rPr>
        <w:t>dynamic nature</w:t>
      </w:r>
      <w:r w:rsidR="00AC5083">
        <w:rPr>
          <w:rFonts w:ascii="Calibri Light" w:eastAsia="Calibri Light" w:hAnsi="Calibri Light" w:cs="Calibri Light"/>
          <w:sz w:val="22"/>
          <w:szCs w:val="22"/>
        </w:rPr>
        <w:t xml:space="preserve"> </w:t>
      </w:r>
      <w:r>
        <w:rPr>
          <w:rFonts w:ascii="Calibri Light" w:eastAsia="Calibri Light" w:hAnsi="Calibri Light" w:cs="Calibri Light"/>
          <w:sz w:val="22"/>
          <w:szCs w:val="22"/>
        </w:rPr>
        <w:t>of the malware</w:t>
      </w:r>
      <w:r w:rsidR="00B80269">
        <w:rPr>
          <w:rFonts w:ascii="Calibri Light" w:eastAsia="Calibri Light" w:hAnsi="Calibri Light" w:cs="Calibri Light"/>
          <w:sz w:val="22"/>
          <w:szCs w:val="22"/>
        </w:rPr>
        <w:t>,</w:t>
      </w:r>
      <w:r>
        <w:rPr>
          <w:rFonts w:ascii="Calibri Light" w:eastAsia="Calibri Light" w:hAnsi="Calibri Light" w:cs="Calibri Light"/>
          <w:sz w:val="22"/>
          <w:szCs w:val="22"/>
        </w:rPr>
        <w:t xml:space="preserve"> I was unable to </w:t>
      </w:r>
      <w:r w:rsidR="00AC5083">
        <w:rPr>
          <w:rFonts w:ascii="Calibri Light" w:eastAsia="Calibri Light" w:hAnsi="Calibri Light" w:cs="Calibri Light"/>
          <w:sz w:val="22"/>
          <w:szCs w:val="22"/>
        </w:rPr>
        <w:t>find</w:t>
      </w:r>
      <w:r>
        <w:rPr>
          <w:rFonts w:ascii="Calibri Light" w:eastAsia="Calibri Light" w:hAnsi="Calibri Light" w:cs="Calibri Light"/>
          <w:sz w:val="22"/>
          <w:szCs w:val="22"/>
        </w:rPr>
        <w:t xml:space="preserve"> what the malware would do with a valid response. </w:t>
      </w:r>
      <w:r w:rsidR="00B71A02">
        <w:rPr>
          <w:rFonts w:ascii="Calibri Light" w:eastAsia="Calibri Light" w:hAnsi="Calibri Light" w:cs="Calibri Light"/>
          <w:sz w:val="22"/>
          <w:szCs w:val="22"/>
        </w:rPr>
        <w:t xml:space="preserve">Even changing </w:t>
      </w:r>
      <w:r w:rsidR="00B8222D">
        <w:rPr>
          <w:rFonts w:ascii="Calibri Light" w:eastAsia="Calibri Light" w:hAnsi="Calibri Light" w:cs="Calibri Light"/>
          <w:sz w:val="22"/>
          <w:szCs w:val="22"/>
        </w:rPr>
        <w:t xml:space="preserve">the code </w:t>
      </w:r>
      <w:r w:rsidR="00B71A02">
        <w:rPr>
          <w:rFonts w:ascii="Calibri Light" w:eastAsia="Calibri Light" w:hAnsi="Calibri Light" w:cs="Calibri Light"/>
          <w:sz w:val="22"/>
          <w:szCs w:val="22"/>
        </w:rPr>
        <w:t>to pass</w:t>
      </w:r>
      <w:r w:rsidR="00B8222D">
        <w:rPr>
          <w:rFonts w:ascii="Calibri Light" w:eastAsia="Calibri Light" w:hAnsi="Calibri Light" w:cs="Calibri Light"/>
          <w:sz w:val="22"/>
          <w:szCs w:val="22"/>
        </w:rPr>
        <w:t xml:space="preserve"> </w:t>
      </w:r>
      <w:proofErr w:type="gramStart"/>
      <w:r w:rsidR="00B8222D">
        <w:rPr>
          <w:rFonts w:ascii="Calibri Light" w:eastAsia="Calibri Light" w:hAnsi="Calibri Light" w:cs="Calibri Light"/>
          <w:sz w:val="22"/>
          <w:szCs w:val="22"/>
        </w:rPr>
        <w:t>all of</w:t>
      </w:r>
      <w:proofErr w:type="gramEnd"/>
      <w:r w:rsidR="00B8222D">
        <w:rPr>
          <w:rFonts w:ascii="Calibri Light" w:eastAsia="Calibri Light" w:hAnsi="Calibri Light" w:cs="Calibri Light"/>
          <w:sz w:val="22"/>
          <w:szCs w:val="22"/>
        </w:rPr>
        <w:t xml:space="preserve"> the branching </w:t>
      </w:r>
      <w:r w:rsidR="00BD67E7">
        <w:rPr>
          <w:rFonts w:ascii="Calibri Light" w:eastAsia="Calibri Light" w:hAnsi="Calibri Light" w:cs="Calibri Light"/>
          <w:sz w:val="22"/>
          <w:szCs w:val="22"/>
        </w:rPr>
        <w:t xml:space="preserve">statements </w:t>
      </w:r>
      <w:r w:rsidR="004B3382">
        <w:rPr>
          <w:rFonts w:ascii="Calibri Light" w:eastAsia="Calibri Light" w:hAnsi="Calibri Light" w:cs="Calibri Light"/>
          <w:sz w:val="22"/>
          <w:szCs w:val="22"/>
        </w:rPr>
        <w:t>was unhelpful as the program kept</w:t>
      </w:r>
      <w:r w:rsidR="00BD67E7">
        <w:rPr>
          <w:rFonts w:ascii="Calibri Light" w:eastAsia="Calibri Light" w:hAnsi="Calibri Light" w:cs="Calibri Light"/>
          <w:sz w:val="22"/>
          <w:szCs w:val="22"/>
        </w:rPr>
        <w:t xml:space="preserve"> crashing after a certain p</w:t>
      </w:r>
      <w:r w:rsidR="005F2899">
        <w:rPr>
          <w:rFonts w:ascii="Calibri Light" w:eastAsia="Calibri Light" w:hAnsi="Calibri Light" w:cs="Calibri Light"/>
          <w:sz w:val="22"/>
          <w:szCs w:val="22"/>
        </w:rPr>
        <w:t>oint</w:t>
      </w:r>
      <w:r w:rsidR="00BD67E7">
        <w:rPr>
          <w:rFonts w:ascii="Calibri Light" w:eastAsia="Calibri Light" w:hAnsi="Calibri Light" w:cs="Calibri Light"/>
          <w:sz w:val="22"/>
          <w:szCs w:val="22"/>
        </w:rPr>
        <w:t xml:space="preserve">. </w:t>
      </w:r>
    </w:p>
    <w:p w14:paraId="7A431C6A" w14:textId="133849FE" w:rsidR="00BD67E7" w:rsidRDefault="00F9207F" w:rsidP="00BD67E7">
      <w:pPr>
        <w:spacing w:after="160" w:line="259" w:lineRule="auto"/>
        <w:rPr>
          <w:rFonts w:ascii="Calibri Light" w:eastAsia="Calibri Light" w:hAnsi="Calibri Light" w:cs="Calibri Light"/>
          <w:sz w:val="22"/>
          <w:szCs w:val="22"/>
        </w:rPr>
      </w:pPr>
      <w:r>
        <w:rPr>
          <w:noProof/>
        </w:rPr>
        <w:lastRenderedPageBreak/>
        <w:drawing>
          <wp:anchor distT="0" distB="0" distL="114300" distR="114300" simplePos="0" relativeHeight="251699200" behindDoc="0" locked="0" layoutInCell="1" allowOverlap="1" wp14:anchorId="7E9B79C1" wp14:editId="2BF39FFD">
            <wp:simplePos x="0" y="0"/>
            <wp:positionH relativeFrom="margin">
              <wp:align>center</wp:align>
            </wp:positionH>
            <wp:positionV relativeFrom="paragraph">
              <wp:posOffset>1266825</wp:posOffset>
            </wp:positionV>
            <wp:extent cx="6807200" cy="1866265"/>
            <wp:effectExtent l="0" t="0" r="0" b="635"/>
            <wp:wrapTopAndBottom/>
            <wp:docPr id="100004" name="Picture 1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7200" cy="1866265"/>
                    </a:xfrm>
                    <a:prstGeom prst="rect">
                      <a:avLst/>
                    </a:prstGeom>
                  </pic:spPr>
                </pic:pic>
              </a:graphicData>
            </a:graphic>
            <wp14:sizeRelH relativeFrom="page">
              <wp14:pctWidth>0</wp14:pctWidth>
            </wp14:sizeRelH>
            <wp14:sizeRelV relativeFrom="page">
              <wp14:pctHeight>0</wp14:pctHeight>
            </wp14:sizeRelV>
          </wp:anchor>
        </w:drawing>
      </w:r>
      <w:r w:rsidR="006002FF">
        <w:rPr>
          <w:rFonts w:ascii="Calibri Light" w:eastAsia="Calibri Light" w:hAnsi="Calibri Light" w:cs="Calibri Light"/>
          <w:sz w:val="22"/>
          <w:szCs w:val="22"/>
        </w:rPr>
        <w:t xml:space="preserve">Another way I attempted to find out the malware’s </w:t>
      </w:r>
      <w:r w:rsidR="00D21EC3">
        <w:rPr>
          <w:rFonts w:ascii="Calibri Light" w:eastAsia="Calibri Light" w:hAnsi="Calibri Light" w:cs="Calibri Light"/>
          <w:sz w:val="22"/>
          <w:szCs w:val="22"/>
        </w:rPr>
        <w:t>capabilities</w:t>
      </w:r>
      <w:r w:rsidR="006002FF">
        <w:rPr>
          <w:rFonts w:ascii="Calibri Light" w:eastAsia="Calibri Light" w:hAnsi="Calibri Light" w:cs="Calibri Light"/>
          <w:sz w:val="22"/>
          <w:szCs w:val="22"/>
        </w:rPr>
        <w:t xml:space="preserve"> was </w:t>
      </w:r>
      <w:r w:rsidR="00BB141F">
        <w:rPr>
          <w:rFonts w:ascii="Calibri Light" w:eastAsia="Calibri Light" w:hAnsi="Calibri Light" w:cs="Calibri Light"/>
          <w:sz w:val="22"/>
          <w:szCs w:val="22"/>
        </w:rPr>
        <w:t>by viewing its</w:t>
      </w:r>
      <w:r w:rsidR="006002FF">
        <w:rPr>
          <w:rFonts w:ascii="Calibri Light" w:eastAsia="Calibri Light" w:hAnsi="Calibri Light" w:cs="Calibri Light"/>
          <w:sz w:val="22"/>
          <w:szCs w:val="22"/>
        </w:rPr>
        <w:t xml:space="preserve"> </w:t>
      </w:r>
      <w:r w:rsidR="00403ECA">
        <w:rPr>
          <w:rFonts w:ascii="Calibri Light" w:eastAsia="Calibri Light" w:hAnsi="Calibri Light" w:cs="Calibri Light"/>
          <w:sz w:val="22"/>
          <w:szCs w:val="22"/>
        </w:rPr>
        <w:t>HTTP</w:t>
      </w:r>
      <w:r w:rsidR="00671F11">
        <w:rPr>
          <w:rFonts w:ascii="Calibri Light" w:eastAsia="Calibri Light" w:hAnsi="Calibri Light" w:cs="Calibri Light"/>
          <w:sz w:val="22"/>
          <w:szCs w:val="22"/>
        </w:rPr>
        <w:t xml:space="preserve"> </w:t>
      </w:r>
      <w:r w:rsidR="006002FF">
        <w:rPr>
          <w:rFonts w:ascii="Calibri Light" w:eastAsia="Calibri Light" w:hAnsi="Calibri Light" w:cs="Calibri Light"/>
          <w:sz w:val="22"/>
          <w:szCs w:val="22"/>
        </w:rPr>
        <w:t>request in</w:t>
      </w:r>
      <w:r w:rsidR="00BB141F">
        <w:rPr>
          <w:rFonts w:ascii="Calibri Light" w:eastAsia="Calibri Light" w:hAnsi="Calibri Light" w:cs="Calibri Light"/>
          <w:sz w:val="22"/>
          <w:szCs w:val="22"/>
        </w:rPr>
        <w:t xml:space="preserve"> memory</w:t>
      </w:r>
      <w:r w:rsidR="006002FF">
        <w:rPr>
          <w:rFonts w:ascii="Calibri Light" w:eastAsia="Calibri Light" w:hAnsi="Calibri Light" w:cs="Calibri Light"/>
          <w:sz w:val="22"/>
          <w:szCs w:val="22"/>
        </w:rPr>
        <w:t xml:space="preserve">. </w:t>
      </w:r>
      <w:r w:rsidR="00BD67E7">
        <w:rPr>
          <w:rFonts w:ascii="Calibri Light" w:eastAsia="Calibri Light" w:hAnsi="Calibri Light" w:cs="Calibri Light"/>
          <w:sz w:val="22"/>
          <w:szCs w:val="22"/>
        </w:rPr>
        <w:t xml:space="preserve">We already know </w:t>
      </w:r>
      <w:r w:rsidR="00D21EC3">
        <w:rPr>
          <w:rFonts w:ascii="Calibri Light" w:eastAsia="Calibri Light" w:hAnsi="Calibri Light" w:cs="Calibri Light"/>
          <w:sz w:val="22"/>
          <w:szCs w:val="22"/>
        </w:rPr>
        <w:t>some of the</w:t>
      </w:r>
      <w:r w:rsidR="00BD67E7">
        <w:rPr>
          <w:rFonts w:ascii="Calibri Light" w:eastAsia="Calibri Light" w:hAnsi="Calibri Light" w:cs="Calibri Light"/>
          <w:sz w:val="22"/>
          <w:szCs w:val="22"/>
        </w:rPr>
        <w:t xml:space="preserve"> request</w:t>
      </w:r>
      <w:r w:rsidR="00D21EC3">
        <w:rPr>
          <w:rFonts w:ascii="Calibri Light" w:eastAsia="Calibri Light" w:hAnsi="Calibri Light" w:cs="Calibri Light"/>
          <w:sz w:val="22"/>
          <w:szCs w:val="22"/>
        </w:rPr>
        <w:t>s</w:t>
      </w:r>
      <w:r w:rsidR="00BD67E7">
        <w:rPr>
          <w:rFonts w:ascii="Calibri Light" w:eastAsia="Calibri Light" w:hAnsi="Calibri Light" w:cs="Calibri Light"/>
          <w:sz w:val="22"/>
          <w:szCs w:val="22"/>
        </w:rPr>
        <w:t xml:space="preserve"> the malware sends due to</w:t>
      </w:r>
      <w:r w:rsidR="00D21EC3">
        <w:rPr>
          <w:rFonts w:ascii="Calibri Light" w:eastAsia="Calibri Light" w:hAnsi="Calibri Light" w:cs="Calibri Light"/>
          <w:sz w:val="22"/>
          <w:szCs w:val="22"/>
        </w:rPr>
        <w:t xml:space="preserve"> </w:t>
      </w:r>
      <w:r w:rsidR="00BD67E7">
        <w:rPr>
          <w:rFonts w:ascii="Calibri Light" w:eastAsia="Calibri Light" w:hAnsi="Calibri Light" w:cs="Calibri Light"/>
          <w:sz w:val="22"/>
          <w:szCs w:val="22"/>
        </w:rPr>
        <w:t>FakeNet and Wireshark</w:t>
      </w:r>
      <w:r w:rsidR="003443CF">
        <w:rPr>
          <w:rFonts w:ascii="Calibri Light" w:eastAsia="Calibri Light" w:hAnsi="Calibri Light" w:cs="Calibri Light"/>
          <w:sz w:val="22"/>
          <w:szCs w:val="22"/>
        </w:rPr>
        <w:t>,</w:t>
      </w:r>
      <w:r w:rsidR="00D21EC3">
        <w:rPr>
          <w:rFonts w:ascii="Calibri Light" w:eastAsia="Calibri Light" w:hAnsi="Calibri Light" w:cs="Calibri Light"/>
          <w:sz w:val="22"/>
          <w:szCs w:val="22"/>
        </w:rPr>
        <w:t xml:space="preserve"> as well as </w:t>
      </w:r>
      <w:r w:rsidR="00BD67E7">
        <w:rPr>
          <w:rFonts w:ascii="Calibri Light" w:eastAsia="Calibri Light" w:hAnsi="Calibri Light" w:cs="Calibri Light"/>
          <w:sz w:val="22"/>
          <w:szCs w:val="22"/>
        </w:rPr>
        <w:t xml:space="preserve">the strings the malware uses </w:t>
      </w:r>
      <w:r w:rsidR="00D21EC3">
        <w:rPr>
          <w:rFonts w:ascii="Calibri Light" w:eastAsia="Calibri Light" w:hAnsi="Calibri Light" w:cs="Calibri Light"/>
          <w:sz w:val="22"/>
          <w:szCs w:val="22"/>
        </w:rPr>
        <w:t xml:space="preserve">for those requests. </w:t>
      </w:r>
      <w:r w:rsidR="00DC3BF6">
        <w:rPr>
          <w:rFonts w:ascii="Calibri Light" w:eastAsia="Calibri Light" w:hAnsi="Calibri Light" w:cs="Calibri Light"/>
          <w:sz w:val="22"/>
          <w:szCs w:val="22"/>
        </w:rPr>
        <w:t>I</w:t>
      </w:r>
      <w:r w:rsidR="00D21EC3">
        <w:rPr>
          <w:rFonts w:ascii="Calibri Light" w:eastAsia="Calibri Light" w:hAnsi="Calibri Light" w:cs="Calibri Light"/>
          <w:sz w:val="22"/>
          <w:szCs w:val="22"/>
        </w:rPr>
        <w:t xml:space="preserve">f we find where the malware stores those strings in memory, </w:t>
      </w:r>
      <w:r w:rsidR="00D91607">
        <w:rPr>
          <w:rFonts w:ascii="Calibri Light" w:eastAsia="Calibri Light" w:hAnsi="Calibri Light" w:cs="Calibri Light"/>
          <w:sz w:val="22"/>
          <w:szCs w:val="22"/>
        </w:rPr>
        <w:t>maybe</w:t>
      </w:r>
      <w:r w:rsidR="00DB4B7F">
        <w:rPr>
          <w:rFonts w:ascii="Calibri Light" w:eastAsia="Calibri Light" w:hAnsi="Calibri Light" w:cs="Calibri Light"/>
          <w:sz w:val="22"/>
          <w:szCs w:val="22"/>
        </w:rPr>
        <w:t xml:space="preserve"> we could</w:t>
      </w:r>
      <w:r w:rsidR="00D91607">
        <w:rPr>
          <w:rFonts w:ascii="Calibri Light" w:eastAsia="Calibri Light" w:hAnsi="Calibri Light" w:cs="Calibri Light"/>
          <w:sz w:val="22"/>
          <w:szCs w:val="22"/>
        </w:rPr>
        <w:t xml:space="preserve"> see some of the strings the malware would use in other requests</w:t>
      </w:r>
      <w:r w:rsidR="00BD67E7">
        <w:rPr>
          <w:rFonts w:ascii="Calibri Light" w:eastAsia="Calibri Light" w:hAnsi="Calibri Light" w:cs="Calibri Light"/>
          <w:sz w:val="22"/>
          <w:szCs w:val="22"/>
        </w:rPr>
        <w:t xml:space="preserve">. </w:t>
      </w:r>
      <w:r w:rsidR="00E32BB8">
        <w:rPr>
          <w:rFonts w:ascii="Calibri Light" w:eastAsia="Calibri Light" w:hAnsi="Calibri Light" w:cs="Calibri Light"/>
          <w:sz w:val="22"/>
          <w:szCs w:val="22"/>
        </w:rPr>
        <w:t>Searching</w:t>
      </w:r>
      <w:r w:rsidR="00BD67E7">
        <w:rPr>
          <w:rFonts w:ascii="Calibri Light" w:eastAsia="Calibri Light" w:hAnsi="Calibri Light" w:cs="Calibri Light"/>
          <w:sz w:val="22"/>
          <w:szCs w:val="22"/>
        </w:rPr>
        <w:t xml:space="preserve"> around a bit, I found where the binary was </w:t>
      </w:r>
      <w:r w:rsidR="000F0404">
        <w:rPr>
          <w:rFonts w:ascii="Calibri Light" w:eastAsia="Calibri Light" w:hAnsi="Calibri Light" w:cs="Calibri Light"/>
          <w:sz w:val="22"/>
          <w:szCs w:val="22"/>
        </w:rPr>
        <w:t>retrieving</w:t>
      </w:r>
      <w:r w:rsidR="008951D1">
        <w:rPr>
          <w:rFonts w:ascii="Calibri Light" w:eastAsia="Calibri Light" w:hAnsi="Calibri Light" w:cs="Calibri Light"/>
          <w:sz w:val="22"/>
          <w:szCs w:val="22"/>
        </w:rPr>
        <w:t xml:space="preserve"> those </w:t>
      </w:r>
      <w:r w:rsidR="00BD67E7">
        <w:rPr>
          <w:rFonts w:ascii="Calibri Light" w:eastAsia="Calibri Light" w:hAnsi="Calibri Light" w:cs="Calibri Light"/>
          <w:sz w:val="22"/>
          <w:szCs w:val="22"/>
        </w:rPr>
        <w:t>string</w:t>
      </w:r>
      <w:r w:rsidR="006513C5">
        <w:rPr>
          <w:rFonts w:ascii="Calibri Light" w:eastAsia="Calibri Light" w:hAnsi="Calibri Light" w:cs="Calibri Light"/>
          <w:sz w:val="22"/>
          <w:szCs w:val="22"/>
        </w:rPr>
        <w:t>s and copied them into notepad</w:t>
      </w:r>
      <w:r w:rsidR="008951D1">
        <w:rPr>
          <w:rFonts w:ascii="Calibri Light" w:eastAsia="Calibri Light" w:hAnsi="Calibri Light" w:cs="Calibri Light"/>
          <w:sz w:val="22"/>
          <w:szCs w:val="22"/>
        </w:rPr>
        <w:t xml:space="preserve"> for formatting</w:t>
      </w:r>
      <w:r w:rsidR="007A0FFF">
        <w:rPr>
          <w:rFonts w:ascii="Calibri Light" w:eastAsia="Calibri Light" w:hAnsi="Calibri Light" w:cs="Calibri Light"/>
          <w:sz w:val="22"/>
          <w:szCs w:val="22"/>
        </w:rPr>
        <w:t>,</w:t>
      </w:r>
      <w:r w:rsidR="006513C5">
        <w:rPr>
          <w:rFonts w:ascii="Calibri Light" w:eastAsia="Calibri Light" w:hAnsi="Calibri Light" w:cs="Calibri Light"/>
          <w:sz w:val="22"/>
          <w:szCs w:val="22"/>
        </w:rPr>
        <w:t xml:space="preserve"> as shown below. </w:t>
      </w:r>
    </w:p>
    <w:p w14:paraId="7BA6056A" w14:textId="77777777" w:rsidR="00BD67E7" w:rsidRDefault="00BD67E7" w:rsidP="00BD67E7">
      <w:pPr>
        <w:spacing w:after="160" w:line="259" w:lineRule="auto"/>
        <w:rPr>
          <w:rFonts w:ascii="Calibri Light" w:eastAsia="Calibri Light" w:hAnsi="Calibri Light" w:cs="Calibri Light"/>
          <w:sz w:val="22"/>
          <w:szCs w:val="22"/>
        </w:rPr>
      </w:pPr>
    </w:p>
    <w:p w14:paraId="2B2ABDE7" w14:textId="38234FEE" w:rsidR="003F7D4A" w:rsidRDefault="00503461">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We can see s</w:t>
      </w:r>
      <w:r w:rsidR="00BD67E7">
        <w:rPr>
          <w:rFonts w:ascii="Calibri Light" w:eastAsia="Calibri Light" w:hAnsi="Calibri Light" w:cs="Calibri Light"/>
          <w:sz w:val="22"/>
          <w:szCs w:val="22"/>
        </w:rPr>
        <w:t xml:space="preserve">ome of the strings </w:t>
      </w:r>
      <w:r>
        <w:rPr>
          <w:rFonts w:ascii="Calibri Light" w:eastAsia="Calibri Light" w:hAnsi="Calibri Light" w:cs="Calibri Light"/>
          <w:sz w:val="22"/>
          <w:szCs w:val="22"/>
        </w:rPr>
        <w:t>that were</w:t>
      </w:r>
      <w:r w:rsidR="00BD67E7">
        <w:rPr>
          <w:rFonts w:ascii="Calibri Light" w:eastAsia="Calibri Light" w:hAnsi="Calibri Light" w:cs="Calibri Light"/>
          <w:sz w:val="22"/>
          <w:szCs w:val="22"/>
        </w:rPr>
        <w:t xml:space="preserve"> used to build </w:t>
      </w:r>
      <w:r w:rsidR="00EA6837">
        <w:rPr>
          <w:rFonts w:ascii="Calibri Light" w:eastAsia="Calibri Light" w:hAnsi="Calibri Light" w:cs="Calibri Light"/>
          <w:sz w:val="22"/>
          <w:szCs w:val="22"/>
        </w:rPr>
        <w:t>our initial</w:t>
      </w:r>
      <w:r>
        <w:rPr>
          <w:rFonts w:ascii="Calibri Light" w:eastAsia="Calibri Light" w:hAnsi="Calibri Light" w:cs="Calibri Light"/>
          <w:sz w:val="22"/>
          <w:szCs w:val="22"/>
        </w:rPr>
        <w:t xml:space="preserve"> request as well as some additional strings. We can see some </w:t>
      </w:r>
      <w:r w:rsidR="00A61C9B">
        <w:rPr>
          <w:rFonts w:ascii="Calibri Light" w:eastAsia="Calibri Light" w:hAnsi="Calibri Light" w:cs="Calibri Light"/>
          <w:sz w:val="22"/>
          <w:szCs w:val="22"/>
        </w:rPr>
        <w:t xml:space="preserve">that can point to </w:t>
      </w:r>
      <w:r w:rsidR="001663F7">
        <w:rPr>
          <w:rFonts w:ascii="Calibri Light" w:eastAsia="Calibri Light" w:hAnsi="Calibri Light" w:cs="Calibri Light"/>
          <w:sz w:val="22"/>
          <w:szCs w:val="22"/>
        </w:rPr>
        <w:t xml:space="preserve">a </w:t>
      </w:r>
      <w:r w:rsidR="00A61C9B">
        <w:rPr>
          <w:rFonts w:ascii="Calibri Light" w:eastAsia="Calibri Light" w:hAnsi="Calibri Light" w:cs="Calibri Light"/>
          <w:sz w:val="22"/>
          <w:szCs w:val="22"/>
        </w:rPr>
        <w:t xml:space="preserve">post request and some sort of </w:t>
      </w:r>
      <w:r w:rsidR="001663F7">
        <w:rPr>
          <w:rFonts w:ascii="Calibri Light" w:eastAsia="Calibri Light" w:hAnsi="Calibri Light" w:cs="Calibri Light"/>
          <w:sz w:val="22"/>
          <w:szCs w:val="22"/>
        </w:rPr>
        <w:t>upload functionality</w:t>
      </w:r>
      <w:r w:rsidR="008A17E2">
        <w:rPr>
          <w:rFonts w:ascii="Calibri Light" w:eastAsia="Calibri Light" w:hAnsi="Calibri Light" w:cs="Calibri Light"/>
          <w:sz w:val="22"/>
          <w:szCs w:val="22"/>
        </w:rPr>
        <w:t xml:space="preserve"> (line </w:t>
      </w:r>
      <w:r w:rsidR="007947C8">
        <w:rPr>
          <w:rFonts w:ascii="Calibri Light" w:eastAsia="Calibri Light" w:hAnsi="Calibri Light" w:cs="Calibri Light"/>
          <w:sz w:val="22"/>
          <w:szCs w:val="22"/>
        </w:rPr>
        <w:t>12</w:t>
      </w:r>
      <w:r w:rsidR="00D8715E">
        <w:rPr>
          <w:rFonts w:ascii="Calibri Light" w:eastAsia="Calibri Light" w:hAnsi="Calibri Light" w:cs="Calibri Light"/>
          <w:sz w:val="22"/>
          <w:szCs w:val="22"/>
        </w:rPr>
        <w:t>, 15</w:t>
      </w:r>
      <w:r w:rsidR="008A17E2">
        <w:rPr>
          <w:rFonts w:ascii="Calibri Light" w:eastAsia="Calibri Light" w:hAnsi="Calibri Light" w:cs="Calibri Light"/>
          <w:sz w:val="22"/>
          <w:szCs w:val="22"/>
        </w:rPr>
        <w:t>, 24)</w:t>
      </w:r>
      <w:r w:rsidR="00A61C9B">
        <w:rPr>
          <w:rFonts w:ascii="Calibri Light" w:eastAsia="Calibri Light" w:hAnsi="Calibri Light" w:cs="Calibri Light"/>
          <w:sz w:val="22"/>
          <w:szCs w:val="22"/>
        </w:rPr>
        <w:t>.</w:t>
      </w:r>
      <w:r>
        <w:rPr>
          <w:rFonts w:ascii="Calibri Light" w:eastAsia="Calibri Light" w:hAnsi="Calibri Light" w:cs="Calibri Light"/>
          <w:sz w:val="22"/>
          <w:szCs w:val="22"/>
        </w:rPr>
        <w:t xml:space="preserve"> It also looks like the malware </w:t>
      </w:r>
      <w:r w:rsidR="00B85465">
        <w:rPr>
          <w:rFonts w:ascii="Calibri Light" w:eastAsia="Calibri Light" w:hAnsi="Calibri Light" w:cs="Calibri Light"/>
          <w:sz w:val="22"/>
          <w:szCs w:val="22"/>
        </w:rPr>
        <w:t>can add a</w:t>
      </w:r>
      <w:r>
        <w:rPr>
          <w:rFonts w:ascii="Calibri Light" w:eastAsia="Calibri Light" w:hAnsi="Calibri Light" w:cs="Calibri Light"/>
          <w:sz w:val="22"/>
          <w:szCs w:val="22"/>
        </w:rPr>
        <w:t xml:space="preserve"> .gif </w:t>
      </w:r>
      <w:r w:rsidR="00B85465">
        <w:rPr>
          <w:rFonts w:ascii="Calibri Light" w:eastAsia="Calibri Light" w:hAnsi="Calibri Light" w:cs="Calibri Light"/>
          <w:sz w:val="22"/>
          <w:szCs w:val="22"/>
        </w:rPr>
        <w:t>or .bmp extension</w:t>
      </w:r>
      <w:r>
        <w:rPr>
          <w:rFonts w:ascii="Calibri Light" w:eastAsia="Calibri Light" w:hAnsi="Calibri Light" w:cs="Calibri Light"/>
          <w:sz w:val="22"/>
          <w:szCs w:val="22"/>
        </w:rPr>
        <w:t xml:space="preserve"> as well as .avi</w:t>
      </w:r>
      <w:r w:rsidR="00B85465">
        <w:rPr>
          <w:rFonts w:ascii="Calibri Light" w:eastAsia="Calibri Light" w:hAnsi="Calibri Light" w:cs="Calibri Light"/>
          <w:sz w:val="22"/>
          <w:szCs w:val="22"/>
        </w:rPr>
        <w:t xml:space="preserve"> (line 25)</w:t>
      </w:r>
      <w:r>
        <w:rPr>
          <w:rFonts w:ascii="Calibri Light" w:eastAsia="Calibri Light" w:hAnsi="Calibri Light" w:cs="Calibri Light"/>
          <w:sz w:val="22"/>
          <w:szCs w:val="22"/>
        </w:rPr>
        <w:t>.</w:t>
      </w:r>
      <w:r w:rsidR="00A61C9B">
        <w:rPr>
          <w:rFonts w:ascii="Calibri Light" w:eastAsia="Calibri Light" w:hAnsi="Calibri Light" w:cs="Calibri Light"/>
          <w:sz w:val="22"/>
          <w:szCs w:val="22"/>
        </w:rPr>
        <w:t xml:space="preserve"> While we can’t </w:t>
      </w:r>
      <w:r>
        <w:rPr>
          <w:rFonts w:ascii="Calibri Light" w:eastAsia="Calibri Light" w:hAnsi="Calibri Light" w:cs="Calibri Light"/>
          <w:sz w:val="22"/>
          <w:szCs w:val="22"/>
        </w:rPr>
        <w:t>determine</w:t>
      </w:r>
      <w:r w:rsidR="00A61C9B">
        <w:rPr>
          <w:rFonts w:ascii="Calibri Light" w:eastAsia="Calibri Light" w:hAnsi="Calibri Light" w:cs="Calibri Light"/>
          <w:sz w:val="22"/>
          <w:szCs w:val="22"/>
        </w:rPr>
        <w:t xml:space="preserve"> the nature of these strings,</w:t>
      </w:r>
      <w:r>
        <w:rPr>
          <w:rFonts w:ascii="Calibri Light" w:eastAsia="Calibri Light" w:hAnsi="Calibri Light" w:cs="Calibri Light"/>
          <w:sz w:val="22"/>
          <w:szCs w:val="22"/>
        </w:rPr>
        <w:t xml:space="preserve"> we have gained some insight. To</w:t>
      </w:r>
      <w:r w:rsidR="001663F7">
        <w:rPr>
          <w:rFonts w:ascii="Calibri Light" w:eastAsia="Calibri Light" w:hAnsi="Calibri Light" w:cs="Calibri Light"/>
          <w:sz w:val="22"/>
          <w:szCs w:val="22"/>
        </w:rPr>
        <w:t xml:space="preserve"> get some more information, w</w:t>
      </w:r>
      <w:r w:rsidR="00143304">
        <w:rPr>
          <w:rFonts w:ascii="Calibri Light" w:eastAsia="Calibri Light" w:hAnsi="Calibri Light" w:cs="Calibri Light"/>
          <w:sz w:val="22"/>
          <w:szCs w:val="22"/>
        </w:rPr>
        <w:t>e can move onto the C</w:t>
      </w:r>
      <w:r w:rsidR="009872DC">
        <w:rPr>
          <w:rFonts w:ascii="Calibri Light" w:eastAsia="Calibri Light" w:hAnsi="Calibri Light" w:cs="Calibri Light"/>
          <w:sz w:val="22"/>
          <w:szCs w:val="22"/>
        </w:rPr>
        <w:t>&amp;</w:t>
      </w:r>
      <w:r w:rsidR="00143304">
        <w:rPr>
          <w:rFonts w:ascii="Calibri Light" w:eastAsia="Calibri Light" w:hAnsi="Calibri Light" w:cs="Calibri Light"/>
          <w:sz w:val="22"/>
          <w:szCs w:val="22"/>
        </w:rPr>
        <w:t>C side</w:t>
      </w:r>
      <w:r w:rsidR="001663F7">
        <w:rPr>
          <w:rFonts w:ascii="Calibri Light" w:eastAsia="Calibri Light" w:hAnsi="Calibri Light" w:cs="Calibri Light"/>
          <w:sz w:val="22"/>
          <w:szCs w:val="22"/>
        </w:rPr>
        <w:t>.</w:t>
      </w:r>
    </w:p>
    <w:p w14:paraId="21C40D47" w14:textId="77777777" w:rsidR="00142204" w:rsidRDefault="00142204" w:rsidP="00142204">
      <w:pPr>
        <w:pStyle w:val="Heading2"/>
        <w:rPr>
          <w:rFonts w:asciiTheme="majorHAnsi" w:eastAsia="Calibri Light" w:hAnsiTheme="majorHAnsi"/>
          <w:b w:val="0"/>
          <w:color w:val="1F4E79" w:themeColor="accent1" w:themeShade="80"/>
          <w:sz w:val="26"/>
          <w:szCs w:val="26"/>
        </w:rPr>
      </w:pPr>
      <w:r w:rsidRPr="00142204">
        <w:rPr>
          <w:rFonts w:asciiTheme="majorHAnsi" w:eastAsia="Calibri Light" w:hAnsiTheme="majorHAnsi"/>
          <w:b w:val="0"/>
          <w:color w:val="1F4E79" w:themeColor="accent1" w:themeShade="80"/>
          <w:sz w:val="26"/>
          <w:szCs w:val="26"/>
        </w:rPr>
        <w:t>4.4 C</w:t>
      </w:r>
      <w:r w:rsidR="009872DC">
        <w:rPr>
          <w:rFonts w:asciiTheme="majorHAnsi" w:eastAsia="Calibri Light" w:hAnsiTheme="majorHAnsi"/>
          <w:b w:val="0"/>
          <w:color w:val="1F4E79" w:themeColor="accent1" w:themeShade="80"/>
          <w:sz w:val="26"/>
          <w:szCs w:val="26"/>
        </w:rPr>
        <w:t>&amp;</w:t>
      </w:r>
      <w:r w:rsidRPr="00142204">
        <w:rPr>
          <w:rFonts w:asciiTheme="majorHAnsi" w:eastAsia="Calibri Light" w:hAnsiTheme="majorHAnsi"/>
          <w:b w:val="0"/>
          <w:color w:val="1F4E79" w:themeColor="accent1" w:themeShade="80"/>
          <w:sz w:val="26"/>
          <w:szCs w:val="26"/>
        </w:rPr>
        <w:t>C Server Results</w:t>
      </w:r>
    </w:p>
    <w:p w14:paraId="793E25C5" w14:textId="77777777" w:rsidR="00794DF8" w:rsidRPr="00794DF8" w:rsidRDefault="00794DF8" w:rsidP="00794DF8">
      <w:pPr>
        <w:rPr>
          <w:rFonts w:eastAsia="Calibri Light"/>
        </w:rPr>
      </w:pPr>
      <w:r>
        <w:rPr>
          <w:rFonts w:eastAsia="Calibri Light"/>
        </w:rPr>
        <w:tab/>
      </w:r>
    </w:p>
    <w:p w14:paraId="603BF39F" w14:textId="3D7260C7" w:rsidR="00590807" w:rsidRDefault="00D85A86" w:rsidP="00DB6F62">
      <w:pPr>
        <w:rPr>
          <w:rFonts w:asciiTheme="majorHAnsi" w:hAnsiTheme="majorHAnsi"/>
          <w:sz w:val="22"/>
          <w:szCs w:val="22"/>
        </w:rPr>
      </w:pPr>
      <w:r>
        <w:rPr>
          <w:rFonts w:asciiTheme="majorHAnsi" w:hAnsiTheme="majorHAnsi"/>
          <w:sz w:val="22"/>
          <w:szCs w:val="22"/>
        </w:rPr>
        <w:t xml:space="preserve">While our malware doesn’t respond to </w:t>
      </w:r>
      <w:r w:rsidR="00820FAF">
        <w:rPr>
          <w:rFonts w:asciiTheme="majorHAnsi" w:hAnsiTheme="majorHAnsi"/>
          <w:sz w:val="22"/>
          <w:szCs w:val="22"/>
        </w:rPr>
        <w:t>FakeNet</w:t>
      </w:r>
      <w:r w:rsidR="00FA4535">
        <w:rPr>
          <w:rFonts w:asciiTheme="majorHAnsi" w:hAnsiTheme="majorHAnsi"/>
          <w:sz w:val="22"/>
          <w:szCs w:val="22"/>
        </w:rPr>
        <w:t>’s</w:t>
      </w:r>
      <w:r w:rsidR="00820FAF">
        <w:rPr>
          <w:rFonts w:asciiTheme="majorHAnsi" w:hAnsiTheme="majorHAnsi"/>
          <w:sz w:val="22"/>
          <w:szCs w:val="22"/>
        </w:rPr>
        <w:t xml:space="preserve"> </w:t>
      </w:r>
      <w:r w:rsidR="003B4502">
        <w:rPr>
          <w:rFonts w:asciiTheme="majorHAnsi" w:hAnsiTheme="majorHAnsi"/>
          <w:sz w:val="22"/>
          <w:szCs w:val="22"/>
        </w:rPr>
        <w:t>responses</w:t>
      </w:r>
      <w:r w:rsidR="00FA4535">
        <w:rPr>
          <w:rFonts w:asciiTheme="majorHAnsi" w:hAnsiTheme="majorHAnsi"/>
          <w:sz w:val="22"/>
          <w:szCs w:val="22"/>
        </w:rPr>
        <w:t xml:space="preserve">, we are also unable to see its </w:t>
      </w:r>
      <w:r w:rsidR="000D4138">
        <w:rPr>
          <w:rFonts w:asciiTheme="majorHAnsi" w:hAnsiTheme="majorHAnsi"/>
          <w:sz w:val="22"/>
          <w:szCs w:val="22"/>
        </w:rPr>
        <w:t>normal response</w:t>
      </w:r>
      <w:r w:rsidR="00FA4535">
        <w:rPr>
          <w:rFonts w:asciiTheme="majorHAnsi" w:hAnsiTheme="majorHAnsi"/>
          <w:sz w:val="22"/>
          <w:szCs w:val="22"/>
        </w:rPr>
        <w:t xml:space="preserve"> to </w:t>
      </w:r>
      <w:r w:rsidR="000D4138">
        <w:rPr>
          <w:rFonts w:asciiTheme="majorHAnsi" w:hAnsiTheme="majorHAnsi"/>
          <w:sz w:val="22"/>
          <w:szCs w:val="22"/>
        </w:rPr>
        <w:t xml:space="preserve">its </w:t>
      </w:r>
      <w:r w:rsidR="00FA4535">
        <w:rPr>
          <w:rFonts w:asciiTheme="majorHAnsi" w:hAnsiTheme="majorHAnsi"/>
          <w:sz w:val="22"/>
          <w:szCs w:val="22"/>
        </w:rPr>
        <w:t xml:space="preserve">C&amp;C </w:t>
      </w:r>
      <w:r w:rsidR="000D4138">
        <w:rPr>
          <w:rFonts w:asciiTheme="majorHAnsi" w:hAnsiTheme="majorHAnsi"/>
          <w:sz w:val="22"/>
          <w:szCs w:val="22"/>
        </w:rPr>
        <w:t>server</w:t>
      </w:r>
      <w:r w:rsidR="00FA4535">
        <w:rPr>
          <w:rFonts w:asciiTheme="majorHAnsi" w:hAnsiTheme="majorHAnsi"/>
          <w:sz w:val="22"/>
          <w:szCs w:val="22"/>
        </w:rPr>
        <w:t xml:space="preserve"> as</w:t>
      </w:r>
      <w:r w:rsidR="000D4138">
        <w:rPr>
          <w:rFonts w:asciiTheme="majorHAnsi" w:hAnsiTheme="majorHAnsi"/>
          <w:sz w:val="22"/>
          <w:szCs w:val="22"/>
        </w:rPr>
        <w:t xml:space="preserve"> they</w:t>
      </w:r>
      <w:r w:rsidR="00967803">
        <w:rPr>
          <w:rFonts w:asciiTheme="majorHAnsi" w:hAnsiTheme="majorHAnsi"/>
          <w:sz w:val="22"/>
          <w:szCs w:val="22"/>
        </w:rPr>
        <w:t xml:space="preserve"> </w:t>
      </w:r>
      <w:r w:rsidR="00E861DE">
        <w:rPr>
          <w:rFonts w:asciiTheme="majorHAnsi" w:hAnsiTheme="majorHAnsi"/>
          <w:sz w:val="22"/>
          <w:szCs w:val="22"/>
        </w:rPr>
        <w:t>have</w:t>
      </w:r>
      <w:r w:rsidR="00AA6C9D">
        <w:rPr>
          <w:rFonts w:asciiTheme="majorHAnsi" w:hAnsiTheme="majorHAnsi"/>
          <w:sz w:val="22"/>
          <w:szCs w:val="22"/>
        </w:rPr>
        <w:t xml:space="preserve"> been shut down</w:t>
      </w:r>
      <w:r w:rsidR="00794DF8">
        <w:rPr>
          <w:rFonts w:asciiTheme="majorHAnsi" w:hAnsiTheme="majorHAnsi"/>
          <w:sz w:val="22"/>
          <w:szCs w:val="22"/>
        </w:rPr>
        <w:t xml:space="preserve">. However, </w:t>
      </w:r>
      <w:r w:rsidR="009561B4">
        <w:rPr>
          <w:rFonts w:asciiTheme="majorHAnsi" w:hAnsiTheme="majorHAnsi"/>
          <w:sz w:val="22"/>
          <w:szCs w:val="22"/>
        </w:rPr>
        <w:t>looking at the C</w:t>
      </w:r>
      <w:r w:rsidR="009872DC">
        <w:rPr>
          <w:rFonts w:asciiTheme="majorHAnsi" w:hAnsiTheme="majorHAnsi"/>
          <w:sz w:val="22"/>
          <w:szCs w:val="22"/>
        </w:rPr>
        <w:t>&amp;</w:t>
      </w:r>
      <w:r w:rsidR="009561B4">
        <w:rPr>
          <w:rFonts w:asciiTheme="majorHAnsi" w:hAnsiTheme="majorHAnsi"/>
          <w:sz w:val="22"/>
          <w:szCs w:val="22"/>
        </w:rPr>
        <w:t xml:space="preserve">C servers on </w:t>
      </w:r>
      <w:r w:rsidR="00794DF8">
        <w:rPr>
          <w:rFonts w:asciiTheme="majorHAnsi" w:hAnsiTheme="majorHAnsi"/>
          <w:sz w:val="22"/>
          <w:szCs w:val="22"/>
        </w:rPr>
        <w:t>VirusTotal</w:t>
      </w:r>
      <w:r w:rsidR="009561B4">
        <w:rPr>
          <w:rFonts w:asciiTheme="majorHAnsi" w:hAnsiTheme="majorHAnsi"/>
          <w:sz w:val="22"/>
          <w:szCs w:val="22"/>
        </w:rPr>
        <w:t>, we</w:t>
      </w:r>
      <w:r w:rsidR="00794DF8">
        <w:rPr>
          <w:rFonts w:asciiTheme="majorHAnsi" w:hAnsiTheme="majorHAnsi"/>
          <w:sz w:val="22"/>
          <w:szCs w:val="22"/>
        </w:rPr>
        <w:t xml:space="preserve"> see files </w:t>
      </w:r>
      <w:r w:rsidR="009561B4">
        <w:rPr>
          <w:rFonts w:asciiTheme="majorHAnsi" w:hAnsiTheme="majorHAnsi"/>
          <w:sz w:val="22"/>
          <w:szCs w:val="22"/>
        </w:rPr>
        <w:t xml:space="preserve">that other </w:t>
      </w:r>
      <w:r w:rsidR="000E3278">
        <w:rPr>
          <w:rFonts w:asciiTheme="majorHAnsi" w:hAnsiTheme="majorHAnsi"/>
          <w:sz w:val="22"/>
          <w:szCs w:val="22"/>
        </w:rPr>
        <w:t xml:space="preserve">successful </w:t>
      </w:r>
      <w:r w:rsidR="009561B4">
        <w:rPr>
          <w:rFonts w:asciiTheme="majorHAnsi" w:hAnsiTheme="majorHAnsi"/>
          <w:sz w:val="22"/>
          <w:szCs w:val="22"/>
        </w:rPr>
        <w:t xml:space="preserve">malware </w:t>
      </w:r>
      <w:proofErr w:type="gramStart"/>
      <w:r w:rsidR="009561B4">
        <w:rPr>
          <w:rFonts w:asciiTheme="majorHAnsi" w:hAnsiTheme="majorHAnsi"/>
          <w:sz w:val="22"/>
          <w:szCs w:val="22"/>
        </w:rPr>
        <w:t>h</w:t>
      </w:r>
      <w:r w:rsidR="00794DF8">
        <w:rPr>
          <w:rFonts w:asciiTheme="majorHAnsi" w:hAnsiTheme="majorHAnsi"/>
          <w:sz w:val="22"/>
          <w:szCs w:val="22"/>
        </w:rPr>
        <w:t>ave</w:t>
      </w:r>
      <w:proofErr w:type="gramEnd"/>
      <w:r w:rsidR="00794DF8">
        <w:rPr>
          <w:rFonts w:asciiTheme="majorHAnsi" w:hAnsiTheme="majorHAnsi"/>
          <w:sz w:val="22"/>
          <w:szCs w:val="22"/>
        </w:rPr>
        <w:t xml:space="preserve"> downloaded</w:t>
      </w:r>
      <w:r w:rsidR="00DD6DC0">
        <w:rPr>
          <w:rFonts w:asciiTheme="majorHAnsi" w:hAnsiTheme="majorHAnsi"/>
          <w:sz w:val="22"/>
          <w:szCs w:val="22"/>
        </w:rPr>
        <w:t xml:space="preserve"> </w:t>
      </w:r>
      <w:r w:rsidR="000E3278">
        <w:rPr>
          <w:rFonts w:asciiTheme="majorHAnsi" w:hAnsiTheme="majorHAnsi"/>
          <w:sz w:val="22"/>
          <w:szCs w:val="22"/>
        </w:rPr>
        <w:t xml:space="preserve">and base our malware’s capabilities off of their </w:t>
      </w:r>
      <w:r w:rsidR="00DD6DC0">
        <w:rPr>
          <w:rFonts w:asciiTheme="majorHAnsi" w:hAnsiTheme="majorHAnsi"/>
          <w:sz w:val="22"/>
          <w:szCs w:val="22"/>
        </w:rPr>
        <w:t>behavior</w:t>
      </w:r>
      <w:r w:rsidR="00794DF8">
        <w:rPr>
          <w:rFonts w:asciiTheme="majorHAnsi" w:hAnsiTheme="majorHAnsi"/>
          <w:sz w:val="22"/>
          <w:szCs w:val="22"/>
        </w:rPr>
        <w:t xml:space="preserve">. </w:t>
      </w:r>
    </w:p>
    <w:p w14:paraId="76FDFABE" w14:textId="77777777" w:rsidR="00590807" w:rsidRDefault="00590807" w:rsidP="00DB6F62">
      <w:pPr>
        <w:rPr>
          <w:rFonts w:asciiTheme="majorHAnsi" w:hAnsiTheme="majorHAnsi"/>
          <w:sz w:val="22"/>
          <w:szCs w:val="22"/>
        </w:rPr>
      </w:pPr>
    </w:p>
    <w:p w14:paraId="08893F04" w14:textId="2350E828" w:rsidR="006D0D91" w:rsidRDefault="00794DF8" w:rsidP="00DB6F62">
      <w:pPr>
        <w:rPr>
          <w:rFonts w:asciiTheme="majorHAnsi" w:hAnsiTheme="majorHAnsi"/>
          <w:sz w:val="22"/>
          <w:szCs w:val="22"/>
        </w:rPr>
      </w:pPr>
      <w:r>
        <w:rPr>
          <w:rFonts w:asciiTheme="majorHAnsi" w:hAnsiTheme="majorHAnsi"/>
          <w:sz w:val="22"/>
          <w:szCs w:val="22"/>
        </w:rPr>
        <w:t>Scrolling through the domains</w:t>
      </w:r>
      <w:r w:rsidR="00F86033">
        <w:rPr>
          <w:rFonts w:asciiTheme="majorHAnsi" w:hAnsiTheme="majorHAnsi"/>
          <w:sz w:val="22"/>
          <w:szCs w:val="22"/>
        </w:rPr>
        <w:t>,</w:t>
      </w:r>
      <w:r>
        <w:rPr>
          <w:rFonts w:asciiTheme="majorHAnsi" w:hAnsiTheme="majorHAnsi"/>
          <w:sz w:val="22"/>
          <w:szCs w:val="22"/>
        </w:rPr>
        <w:t xml:space="preserve"> there</w:t>
      </w:r>
      <w:r w:rsidR="006441EA">
        <w:rPr>
          <w:rFonts w:asciiTheme="majorHAnsi" w:hAnsiTheme="majorHAnsi"/>
          <w:sz w:val="22"/>
          <w:szCs w:val="22"/>
        </w:rPr>
        <w:t xml:space="preserve"> seem to be</w:t>
      </w:r>
      <w:r>
        <w:rPr>
          <w:rFonts w:asciiTheme="majorHAnsi" w:hAnsiTheme="majorHAnsi"/>
          <w:sz w:val="22"/>
          <w:szCs w:val="22"/>
        </w:rPr>
        <w:t xml:space="preserve"> a lot of community </w:t>
      </w:r>
      <w:r w:rsidR="009D73A0">
        <w:rPr>
          <w:rFonts w:asciiTheme="majorHAnsi" w:hAnsiTheme="majorHAnsi"/>
          <w:sz w:val="22"/>
          <w:szCs w:val="22"/>
        </w:rPr>
        <w:t>comments,</w:t>
      </w:r>
      <w:r>
        <w:rPr>
          <w:rFonts w:asciiTheme="majorHAnsi" w:hAnsiTheme="majorHAnsi"/>
          <w:sz w:val="22"/>
          <w:szCs w:val="22"/>
        </w:rPr>
        <w:t xml:space="preserve"> </w:t>
      </w:r>
      <w:r w:rsidR="006441EA">
        <w:rPr>
          <w:rFonts w:asciiTheme="majorHAnsi" w:hAnsiTheme="majorHAnsi"/>
          <w:sz w:val="22"/>
          <w:szCs w:val="22"/>
        </w:rPr>
        <w:t xml:space="preserve">which </w:t>
      </w:r>
      <w:r w:rsidR="00F86033">
        <w:rPr>
          <w:rFonts w:asciiTheme="majorHAnsi" w:hAnsiTheme="majorHAnsi"/>
          <w:sz w:val="22"/>
          <w:szCs w:val="22"/>
        </w:rPr>
        <w:t>can help</w:t>
      </w:r>
      <w:r w:rsidR="00F47208">
        <w:rPr>
          <w:rFonts w:asciiTheme="majorHAnsi" w:hAnsiTheme="majorHAnsi"/>
          <w:sz w:val="22"/>
          <w:szCs w:val="22"/>
        </w:rPr>
        <w:t xml:space="preserve"> tell us </w:t>
      </w:r>
      <w:r w:rsidR="00F86033">
        <w:rPr>
          <w:rFonts w:asciiTheme="majorHAnsi" w:hAnsiTheme="majorHAnsi"/>
          <w:sz w:val="22"/>
          <w:szCs w:val="22"/>
        </w:rPr>
        <w:t>what some of the downloads do.</w:t>
      </w:r>
      <w:r w:rsidR="006441EA">
        <w:rPr>
          <w:rFonts w:asciiTheme="majorHAnsi" w:hAnsiTheme="majorHAnsi"/>
          <w:sz w:val="22"/>
          <w:szCs w:val="22"/>
        </w:rPr>
        <w:t xml:space="preserve"> </w:t>
      </w:r>
      <w:r w:rsidR="00F86033">
        <w:rPr>
          <w:rFonts w:asciiTheme="majorHAnsi" w:hAnsiTheme="majorHAnsi"/>
          <w:sz w:val="22"/>
          <w:szCs w:val="22"/>
        </w:rPr>
        <w:t>N</w:t>
      </w:r>
      <w:r w:rsidR="00DB6F62">
        <w:rPr>
          <w:rFonts w:asciiTheme="majorHAnsi" w:hAnsiTheme="majorHAnsi"/>
          <w:sz w:val="22"/>
          <w:szCs w:val="22"/>
        </w:rPr>
        <w:t xml:space="preserve">otable </w:t>
      </w:r>
      <w:r w:rsidR="006441EA">
        <w:rPr>
          <w:rFonts w:asciiTheme="majorHAnsi" w:hAnsiTheme="majorHAnsi"/>
          <w:sz w:val="22"/>
          <w:szCs w:val="22"/>
        </w:rPr>
        <w:t>downloads</w:t>
      </w:r>
      <w:r w:rsidR="00F86033">
        <w:rPr>
          <w:rFonts w:asciiTheme="majorHAnsi" w:hAnsiTheme="majorHAnsi"/>
          <w:sz w:val="22"/>
          <w:szCs w:val="22"/>
        </w:rPr>
        <w:t xml:space="preserve"> include</w:t>
      </w:r>
      <w:r w:rsidR="00DB6F62">
        <w:rPr>
          <w:rFonts w:asciiTheme="majorHAnsi" w:hAnsiTheme="majorHAnsi"/>
          <w:sz w:val="22"/>
          <w:szCs w:val="22"/>
        </w:rPr>
        <w:t xml:space="preserve"> an advertisement tracking pixel, an html login page and another trojan</w:t>
      </w:r>
      <w:r w:rsidR="00A71C5D">
        <w:rPr>
          <w:rFonts w:asciiTheme="majorHAnsi" w:hAnsiTheme="majorHAnsi"/>
          <w:sz w:val="22"/>
          <w:szCs w:val="22"/>
        </w:rPr>
        <w:t>.</w:t>
      </w:r>
      <w:r w:rsidR="000A51BC">
        <w:rPr>
          <w:rFonts w:asciiTheme="majorHAnsi" w:hAnsiTheme="majorHAnsi"/>
          <w:sz w:val="22"/>
          <w:szCs w:val="22"/>
        </w:rPr>
        <w:t xml:space="preserve"> From this information,</w:t>
      </w:r>
      <w:r w:rsidR="006D0D91">
        <w:rPr>
          <w:rFonts w:asciiTheme="majorHAnsi" w:hAnsiTheme="majorHAnsi"/>
          <w:sz w:val="22"/>
          <w:szCs w:val="22"/>
        </w:rPr>
        <w:t xml:space="preserve"> </w:t>
      </w:r>
      <w:r w:rsidR="002C6229">
        <w:rPr>
          <w:rFonts w:asciiTheme="majorHAnsi" w:hAnsiTheme="majorHAnsi"/>
          <w:sz w:val="22"/>
          <w:szCs w:val="22"/>
        </w:rPr>
        <w:t xml:space="preserve">I would guess that this malware was a </w:t>
      </w:r>
      <w:r w:rsidR="00D57AD6">
        <w:rPr>
          <w:rFonts w:asciiTheme="majorHAnsi" w:hAnsiTheme="majorHAnsi"/>
          <w:sz w:val="22"/>
          <w:szCs w:val="22"/>
        </w:rPr>
        <w:t>dropper</w:t>
      </w:r>
      <w:r w:rsidR="00227CF2">
        <w:rPr>
          <w:rFonts w:asciiTheme="majorHAnsi" w:hAnsiTheme="majorHAnsi"/>
          <w:sz w:val="22"/>
          <w:szCs w:val="22"/>
        </w:rPr>
        <w:t xml:space="preserve"> </w:t>
      </w:r>
      <w:r w:rsidR="002C6229">
        <w:rPr>
          <w:rFonts w:asciiTheme="majorHAnsi" w:hAnsiTheme="majorHAnsi"/>
          <w:sz w:val="22"/>
          <w:szCs w:val="22"/>
        </w:rPr>
        <w:t>and was used to establish a foothold on the computer.</w:t>
      </w:r>
      <w:r w:rsidR="00F86033">
        <w:rPr>
          <w:rFonts w:asciiTheme="majorHAnsi" w:hAnsiTheme="majorHAnsi"/>
          <w:sz w:val="22"/>
          <w:szCs w:val="22"/>
        </w:rPr>
        <w:t xml:space="preserve"> It would download more types of malware and do whatever the malicious users wa</w:t>
      </w:r>
      <w:r w:rsidR="0096506F">
        <w:rPr>
          <w:rFonts w:asciiTheme="majorHAnsi" w:hAnsiTheme="majorHAnsi"/>
          <w:sz w:val="22"/>
          <w:szCs w:val="22"/>
        </w:rPr>
        <w:t>nte</w:t>
      </w:r>
      <w:r w:rsidR="00F86033">
        <w:rPr>
          <w:rFonts w:asciiTheme="majorHAnsi" w:hAnsiTheme="majorHAnsi"/>
          <w:sz w:val="22"/>
          <w:szCs w:val="22"/>
        </w:rPr>
        <w:t>d</w:t>
      </w:r>
      <w:r w:rsidR="003E6CC7">
        <w:rPr>
          <w:rFonts w:asciiTheme="majorHAnsi" w:hAnsiTheme="majorHAnsi"/>
          <w:sz w:val="22"/>
          <w:szCs w:val="22"/>
        </w:rPr>
        <w:t>.</w:t>
      </w:r>
      <w:r w:rsidR="00432F63">
        <w:rPr>
          <w:rFonts w:asciiTheme="majorHAnsi" w:hAnsiTheme="majorHAnsi"/>
          <w:sz w:val="22"/>
          <w:szCs w:val="22"/>
        </w:rPr>
        <w:t xml:space="preserve"> </w:t>
      </w:r>
      <w:r w:rsidR="00D66A25">
        <w:rPr>
          <w:rFonts w:asciiTheme="majorHAnsi" w:hAnsiTheme="majorHAnsi"/>
          <w:sz w:val="22"/>
          <w:szCs w:val="22"/>
        </w:rPr>
        <w:t xml:space="preserve">While our own analysis has been </w:t>
      </w:r>
      <w:r w:rsidR="007D0B6D">
        <w:rPr>
          <w:rFonts w:asciiTheme="majorHAnsi" w:hAnsiTheme="majorHAnsi"/>
          <w:sz w:val="22"/>
          <w:szCs w:val="22"/>
        </w:rPr>
        <w:t>limited by the lack of an active C&amp;C server</w:t>
      </w:r>
      <w:r w:rsidR="00D66A25">
        <w:rPr>
          <w:rFonts w:asciiTheme="majorHAnsi" w:hAnsiTheme="majorHAnsi"/>
          <w:sz w:val="22"/>
          <w:szCs w:val="22"/>
        </w:rPr>
        <w:t xml:space="preserve">, </w:t>
      </w:r>
      <w:r w:rsidR="007D0B6D">
        <w:rPr>
          <w:rFonts w:asciiTheme="majorHAnsi" w:hAnsiTheme="majorHAnsi"/>
          <w:sz w:val="22"/>
          <w:szCs w:val="22"/>
        </w:rPr>
        <w:t xml:space="preserve">other </w:t>
      </w:r>
      <w:r w:rsidR="007801AB">
        <w:rPr>
          <w:rFonts w:asciiTheme="majorHAnsi" w:hAnsiTheme="majorHAnsi"/>
          <w:sz w:val="22"/>
          <w:szCs w:val="22"/>
        </w:rPr>
        <w:t>researchers</w:t>
      </w:r>
      <w:r w:rsidR="007D0B6D">
        <w:rPr>
          <w:rFonts w:asciiTheme="majorHAnsi" w:hAnsiTheme="majorHAnsi"/>
          <w:sz w:val="22"/>
          <w:szCs w:val="22"/>
        </w:rPr>
        <w:t xml:space="preserve"> have been </w:t>
      </w:r>
      <w:r w:rsidR="007801AB">
        <w:rPr>
          <w:rFonts w:asciiTheme="majorHAnsi" w:hAnsiTheme="majorHAnsi"/>
          <w:sz w:val="22"/>
          <w:szCs w:val="22"/>
        </w:rPr>
        <w:t>luckier</w:t>
      </w:r>
      <w:r w:rsidR="007D0B6D">
        <w:rPr>
          <w:rFonts w:asciiTheme="majorHAnsi" w:hAnsiTheme="majorHAnsi"/>
          <w:sz w:val="22"/>
          <w:szCs w:val="22"/>
        </w:rPr>
        <w:t xml:space="preserve">. </w:t>
      </w:r>
    </w:p>
    <w:p w14:paraId="56F89C68" w14:textId="1A951328" w:rsidR="004B15D8" w:rsidRDefault="004B15D8" w:rsidP="00DB6F62">
      <w:pPr>
        <w:rPr>
          <w:rFonts w:asciiTheme="majorHAnsi" w:hAnsiTheme="majorHAnsi"/>
          <w:sz w:val="22"/>
          <w:szCs w:val="22"/>
        </w:rPr>
      </w:pPr>
    </w:p>
    <w:p w14:paraId="66760727" w14:textId="78E3848B" w:rsidR="004B15D8" w:rsidRDefault="004B15D8" w:rsidP="004B15D8">
      <w:pPr>
        <w:pStyle w:val="Heading2"/>
        <w:rPr>
          <w:rFonts w:asciiTheme="majorHAnsi" w:eastAsia="Calibri Light" w:hAnsiTheme="majorHAnsi"/>
          <w:b w:val="0"/>
          <w:color w:val="1F4E79" w:themeColor="accent1" w:themeShade="80"/>
          <w:sz w:val="26"/>
          <w:szCs w:val="26"/>
        </w:rPr>
      </w:pPr>
      <w:r w:rsidRPr="00142204">
        <w:rPr>
          <w:rFonts w:asciiTheme="majorHAnsi" w:eastAsia="Calibri Light" w:hAnsiTheme="majorHAnsi"/>
          <w:b w:val="0"/>
          <w:color w:val="1F4E79" w:themeColor="accent1" w:themeShade="80"/>
          <w:sz w:val="26"/>
          <w:szCs w:val="26"/>
        </w:rPr>
        <w:t>4</w:t>
      </w:r>
      <w:r>
        <w:rPr>
          <w:rFonts w:asciiTheme="majorHAnsi" w:eastAsia="Calibri Light" w:hAnsiTheme="majorHAnsi"/>
          <w:b w:val="0"/>
          <w:color w:val="1F4E79" w:themeColor="accent1" w:themeShade="80"/>
          <w:sz w:val="26"/>
          <w:szCs w:val="26"/>
        </w:rPr>
        <w:t>.5</w:t>
      </w:r>
      <w:r w:rsidR="0096506F">
        <w:rPr>
          <w:rFonts w:asciiTheme="majorHAnsi" w:eastAsia="Calibri Light" w:hAnsiTheme="majorHAnsi"/>
          <w:b w:val="0"/>
          <w:color w:val="1F4E79" w:themeColor="accent1" w:themeShade="80"/>
          <w:sz w:val="26"/>
          <w:szCs w:val="26"/>
        </w:rPr>
        <w:t xml:space="preserve"> Ursnif Malware Family</w:t>
      </w:r>
    </w:p>
    <w:p w14:paraId="5D2F53D3" w14:textId="3B34A0AD" w:rsidR="0096506F" w:rsidRDefault="0096506F" w:rsidP="0096506F">
      <w:pPr>
        <w:rPr>
          <w:rFonts w:eastAsia="Calibri Light"/>
        </w:rPr>
      </w:pPr>
    </w:p>
    <w:p w14:paraId="106FB7A3" w14:textId="32D8F544" w:rsidR="000D79CB" w:rsidRDefault="0096506F" w:rsidP="00DB6F62">
      <w:pPr>
        <w:rPr>
          <w:rFonts w:asciiTheme="majorHAnsi" w:hAnsiTheme="majorHAnsi"/>
          <w:sz w:val="22"/>
          <w:szCs w:val="22"/>
        </w:rPr>
      </w:pPr>
      <w:r>
        <w:rPr>
          <w:rFonts w:asciiTheme="majorHAnsi" w:hAnsiTheme="majorHAnsi"/>
          <w:sz w:val="22"/>
          <w:szCs w:val="22"/>
        </w:rPr>
        <w:t xml:space="preserve">While reading an article about the bad naming </w:t>
      </w:r>
      <w:r w:rsidR="00490D3A">
        <w:rPr>
          <w:rFonts w:asciiTheme="majorHAnsi" w:hAnsiTheme="majorHAnsi"/>
          <w:sz w:val="22"/>
          <w:szCs w:val="22"/>
        </w:rPr>
        <w:t>polici</w:t>
      </w:r>
      <w:r>
        <w:rPr>
          <w:rFonts w:asciiTheme="majorHAnsi" w:hAnsiTheme="majorHAnsi"/>
          <w:sz w:val="22"/>
          <w:szCs w:val="22"/>
        </w:rPr>
        <w:t xml:space="preserve">es of anti-virus detection programs, </w:t>
      </w:r>
      <w:r w:rsidR="00490D3A">
        <w:rPr>
          <w:rFonts w:asciiTheme="majorHAnsi" w:hAnsiTheme="majorHAnsi"/>
          <w:sz w:val="22"/>
          <w:szCs w:val="22"/>
        </w:rPr>
        <w:t xml:space="preserve">it </w:t>
      </w:r>
      <w:r w:rsidR="003C4D26">
        <w:rPr>
          <w:rFonts w:asciiTheme="majorHAnsi" w:hAnsiTheme="majorHAnsi"/>
          <w:sz w:val="22"/>
          <w:szCs w:val="22"/>
        </w:rPr>
        <w:t>stated</w:t>
      </w:r>
      <w:r w:rsidR="00490D3A">
        <w:rPr>
          <w:rFonts w:asciiTheme="majorHAnsi" w:hAnsiTheme="majorHAnsi"/>
          <w:sz w:val="22"/>
          <w:szCs w:val="22"/>
        </w:rPr>
        <w:t xml:space="preserve"> that anti-virus results were better for unpacked malware. </w:t>
      </w:r>
      <w:r>
        <w:rPr>
          <w:rFonts w:asciiTheme="majorHAnsi" w:hAnsiTheme="majorHAnsi"/>
          <w:sz w:val="22"/>
          <w:szCs w:val="22"/>
        </w:rPr>
        <w:t xml:space="preserve">I decided to </w:t>
      </w:r>
      <w:r w:rsidR="00B77815">
        <w:rPr>
          <w:rFonts w:asciiTheme="majorHAnsi" w:hAnsiTheme="majorHAnsi"/>
          <w:sz w:val="22"/>
          <w:szCs w:val="22"/>
        </w:rPr>
        <w:t>test this</w:t>
      </w:r>
      <w:r>
        <w:rPr>
          <w:rFonts w:asciiTheme="majorHAnsi" w:hAnsiTheme="majorHAnsi"/>
          <w:sz w:val="22"/>
          <w:szCs w:val="22"/>
        </w:rPr>
        <w:t xml:space="preserve"> </w:t>
      </w:r>
      <w:r w:rsidR="00490D3A">
        <w:rPr>
          <w:rFonts w:asciiTheme="majorHAnsi" w:hAnsiTheme="majorHAnsi"/>
          <w:sz w:val="22"/>
          <w:szCs w:val="22"/>
        </w:rPr>
        <w:t>and uploaded my</w:t>
      </w:r>
      <w:r w:rsidR="00B43F95">
        <w:rPr>
          <w:rFonts w:asciiTheme="majorHAnsi" w:hAnsiTheme="majorHAnsi"/>
          <w:sz w:val="22"/>
          <w:szCs w:val="22"/>
        </w:rPr>
        <w:t xml:space="preserve"> own</w:t>
      </w:r>
      <w:r w:rsidR="00490D3A">
        <w:rPr>
          <w:rFonts w:asciiTheme="majorHAnsi" w:hAnsiTheme="majorHAnsi"/>
          <w:sz w:val="22"/>
          <w:szCs w:val="22"/>
        </w:rPr>
        <w:t xml:space="preserve"> v</w:t>
      </w:r>
      <w:r w:rsidR="006701C5">
        <w:rPr>
          <w:rFonts w:asciiTheme="majorHAnsi" w:hAnsiTheme="majorHAnsi"/>
          <w:sz w:val="22"/>
          <w:szCs w:val="22"/>
        </w:rPr>
        <w:t>ersion of the unpacked malware and saw t</w:t>
      </w:r>
      <w:r w:rsidR="00490D3A">
        <w:rPr>
          <w:rFonts w:asciiTheme="majorHAnsi" w:hAnsiTheme="majorHAnsi"/>
          <w:sz w:val="22"/>
          <w:szCs w:val="22"/>
        </w:rPr>
        <w:t xml:space="preserve">hat it was identified as part of the Ursnif Malware family. </w:t>
      </w:r>
      <w:r w:rsidR="00F67F84">
        <w:rPr>
          <w:rFonts w:asciiTheme="majorHAnsi" w:hAnsiTheme="majorHAnsi"/>
          <w:sz w:val="22"/>
          <w:szCs w:val="22"/>
        </w:rPr>
        <w:t>L</w:t>
      </w:r>
      <w:r w:rsidR="00157766">
        <w:rPr>
          <w:rFonts w:asciiTheme="majorHAnsi" w:hAnsiTheme="majorHAnsi"/>
          <w:sz w:val="22"/>
          <w:szCs w:val="22"/>
        </w:rPr>
        <w:t xml:space="preserve">ooking </w:t>
      </w:r>
      <w:r w:rsidR="00F60A72">
        <w:rPr>
          <w:rFonts w:asciiTheme="majorHAnsi" w:hAnsiTheme="majorHAnsi"/>
          <w:sz w:val="22"/>
          <w:szCs w:val="22"/>
        </w:rPr>
        <w:t xml:space="preserve">back </w:t>
      </w:r>
      <w:r w:rsidR="00157766">
        <w:rPr>
          <w:rFonts w:asciiTheme="majorHAnsi" w:hAnsiTheme="majorHAnsi"/>
          <w:sz w:val="22"/>
          <w:szCs w:val="22"/>
        </w:rPr>
        <w:t xml:space="preserve">at the past VirusTotal results for the original packed malware, there were some </w:t>
      </w:r>
      <w:r w:rsidR="005215C7">
        <w:rPr>
          <w:rFonts w:asciiTheme="majorHAnsi" w:hAnsiTheme="majorHAnsi"/>
          <w:sz w:val="22"/>
          <w:szCs w:val="22"/>
        </w:rPr>
        <w:t xml:space="preserve">AV </w:t>
      </w:r>
      <w:r w:rsidR="007801AB">
        <w:rPr>
          <w:rFonts w:asciiTheme="majorHAnsi" w:hAnsiTheme="majorHAnsi"/>
          <w:sz w:val="22"/>
          <w:szCs w:val="22"/>
        </w:rPr>
        <w:t>programs</w:t>
      </w:r>
      <w:r w:rsidR="004F5A7C">
        <w:rPr>
          <w:rFonts w:asciiTheme="majorHAnsi" w:hAnsiTheme="majorHAnsi"/>
          <w:sz w:val="22"/>
          <w:szCs w:val="22"/>
        </w:rPr>
        <w:t xml:space="preserve"> that</w:t>
      </w:r>
      <w:r w:rsidR="00157766">
        <w:rPr>
          <w:rFonts w:asciiTheme="majorHAnsi" w:hAnsiTheme="majorHAnsi"/>
          <w:sz w:val="22"/>
          <w:szCs w:val="22"/>
        </w:rPr>
        <w:t xml:space="preserve"> </w:t>
      </w:r>
      <w:r w:rsidR="00157766">
        <w:rPr>
          <w:rFonts w:asciiTheme="majorHAnsi" w:hAnsiTheme="majorHAnsi"/>
          <w:sz w:val="22"/>
          <w:szCs w:val="22"/>
        </w:rPr>
        <w:lastRenderedPageBreak/>
        <w:t>identified Ursnif</w:t>
      </w:r>
      <w:r w:rsidR="00C23157">
        <w:rPr>
          <w:rFonts w:asciiTheme="majorHAnsi" w:hAnsiTheme="majorHAnsi"/>
          <w:sz w:val="22"/>
          <w:szCs w:val="22"/>
        </w:rPr>
        <w:t>,</w:t>
      </w:r>
      <w:r w:rsidR="005215C7">
        <w:rPr>
          <w:rFonts w:asciiTheme="majorHAnsi" w:hAnsiTheme="majorHAnsi"/>
          <w:sz w:val="22"/>
          <w:szCs w:val="22"/>
        </w:rPr>
        <w:t xml:space="preserve"> </w:t>
      </w:r>
      <w:r w:rsidR="006E7667">
        <w:rPr>
          <w:rFonts w:asciiTheme="majorHAnsi" w:hAnsiTheme="majorHAnsi"/>
          <w:sz w:val="22"/>
          <w:szCs w:val="22"/>
        </w:rPr>
        <w:t xml:space="preserve">but </w:t>
      </w:r>
      <w:r w:rsidR="005215C7">
        <w:rPr>
          <w:rFonts w:asciiTheme="majorHAnsi" w:hAnsiTheme="majorHAnsi"/>
          <w:sz w:val="22"/>
          <w:szCs w:val="22"/>
        </w:rPr>
        <w:t xml:space="preserve">many didn’t </w:t>
      </w:r>
      <w:r w:rsidR="006E7667">
        <w:rPr>
          <w:rFonts w:asciiTheme="majorHAnsi" w:hAnsiTheme="majorHAnsi"/>
          <w:sz w:val="22"/>
          <w:szCs w:val="22"/>
        </w:rPr>
        <w:t xml:space="preserve">which created mixed </w:t>
      </w:r>
      <w:r w:rsidR="00157766">
        <w:rPr>
          <w:rFonts w:asciiTheme="majorHAnsi" w:hAnsiTheme="majorHAnsi"/>
          <w:sz w:val="22"/>
          <w:szCs w:val="22"/>
        </w:rPr>
        <w:t>results. However, in this case</w:t>
      </w:r>
      <w:r w:rsidR="002D4233">
        <w:rPr>
          <w:rFonts w:asciiTheme="majorHAnsi" w:hAnsiTheme="majorHAnsi"/>
          <w:sz w:val="22"/>
          <w:szCs w:val="22"/>
        </w:rPr>
        <w:t>,</w:t>
      </w:r>
      <w:r w:rsidR="00157766">
        <w:rPr>
          <w:rFonts w:asciiTheme="majorHAnsi" w:hAnsiTheme="majorHAnsi"/>
          <w:sz w:val="22"/>
          <w:szCs w:val="22"/>
        </w:rPr>
        <w:t xml:space="preserve"> it became clear</w:t>
      </w:r>
      <w:r w:rsidR="00B97CE6">
        <w:rPr>
          <w:rFonts w:asciiTheme="majorHAnsi" w:hAnsiTheme="majorHAnsi"/>
          <w:sz w:val="22"/>
          <w:szCs w:val="22"/>
        </w:rPr>
        <w:t xml:space="preserve"> </w:t>
      </w:r>
      <w:r w:rsidR="007801AB">
        <w:rPr>
          <w:rFonts w:asciiTheme="majorHAnsi" w:hAnsiTheme="majorHAnsi"/>
          <w:sz w:val="22"/>
          <w:szCs w:val="22"/>
        </w:rPr>
        <w:t>that our</w:t>
      </w:r>
      <w:r w:rsidR="00B97CE6">
        <w:rPr>
          <w:rFonts w:asciiTheme="majorHAnsi" w:hAnsiTheme="majorHAnsi"/>
          <w:sz w:val="22"/>
          <w:szCs w:val="22"/>
        </w:rPr>
        <w:t xml:space="preserve"> malware was part of Ursnif</w:t>
      </w:r>
      <w:r w:rsidR="00157766">
        <w:rPr>
          <w:rFonts w:asciiTheme="majorHAnsi" w:hAnsiTheme="majorHAnsi"/>
          <w:sz w:val="22"/>
          <w:szCs w:val="22"/>
        </w:rPr>
        <w:t xml:space="preserve"> once I </w:t>
      </w:r>
      <w:r w:rsidR="000E16B5">
        <w:rPr>
          <w:rFonts w:asciiTheme="majorHAnsi" w:hAnsiTheme="majorHAnsi"/>
          <w:sz w:val="22"/>
          <w:szCs w:val="22"/>
        </w:rPr>
        <w:t>researched</w:t>
      </w:r>
      <w:r w:rsidR="00157766">
        <w:rPr>
          <w:rFonts w:asciiTheme="majorHAnsi" w:hAnsiTheme="majorHAnsi"/>
          <w:sz w:val="22"/>
          <w:szCs w:val="22"/>
        </w:rPr>
        <w:t xml:space="preserve"> it. </w:t>
      </w:r>
      <w:r w:rsidR="00B82CBF">
        <w:rPr>
          <w:rFonts w:asciiTheme="majorHAnsi" w:hAnsiTheme="majorHAnsi"/>
          <w:sz w:val="22"/>
          <w:szCs w:val="22"/>
        </w:rPr>
        <w:t>The style of infection, the formatting of the C&amp;C URL’s, as well as the binaries</w:t>
      </w:r>
      <w:r w:rsidR="001D2962">
        <w:rPr>
          <w:rFonts w:asciiTheme="majorHAnsi" w:hAnsiTheme="majorHAnsi"/>
          <w:sz w:val="22"/>
          <w:szCs w:val="22"/>
        </w:rPr>
        <w:t xml:space="preserve"> behavior </w:t>
      </w:r>
      <w:r w:rsidR="00FA0D21">
        <w:rPr>
          <w:rFonts w:asciiTheme="majorHAnsi" w:hAnsiTheme="majorHAnsi"/>
          <w:sz w:val="22"/>
          <w:szCs w:val="22"/>
        </w:rPr>
        <w:t xml:space="preserve">all matched. </w:t>
      </w:r>
      <w:r w:rsidR="001D17F3">
        <w:rPr>
          <w:rFonts w:asciiTheme="majorHAnsi" w:hAnsiTheme="majorHAnsi"/>
          <w:sz w:val="22"/>
          <w:szCs w:val="22"/>
        </w:rPr>
        <w:t>This was very good news as now I could check my work against professionals and see how much I found (or missed).</w:t>
      </w:r>
    </w:p>
    <w:p w14:paraId="63CE5723" w14:textId="77777777" w:rsidR="000D79CB" w:rsidRDefault="000D79CB" w:rsidP="00DB6F62">
      <w:pPr>
        <w:rPr>
          <w:rFonts w:asciiTheme="majorHAnsi" w:hAnsiTheme="majorHAnsi"/>
          <w:sz w:val="22"/>
          <w:szCs w:val="22"/>
        </w:rPr>
      </w:pPr>
    </w:p>
    <w:p w14:paraId="0D534C35" w14:textId="5350A91A" w:rsidR="0016660A" w:rsidRDefault="009E39DE" w:rsidP="00DB6F62">
      <w:pPr>
        <w:rPr>
          <w:rFonts w:asciiTheme="majorHAnsi" w:hAnsiTheme="majorHAnsi"/>
          <w:sz w:val="22"/>
          <w:szCs w:val="22"/>
        </w:rPr>
      </w:pPr>
      <w:r>
        <w:rPr>
          <w:rFonts w:asciiTheme="majorHAnsi" w:hAnsiTheme="majorHAnsi"/>
          <w:sz w:val="22"/>
          <w:szCs w:val="22"/>
        </w:rPr>
        <w:t xml:space="preserve">Ursnif is a banking Trojan which attempts to steal bank credentials and online account credentials. </w:t>
      </w:r>
      <w:r w:rsidR="00CF7279">
        <w:rPr>
          <w:rFonts w:asciiTheme="majorHAnsi" w:hAnsiTheme="majorHAnsi"/>
          <w:sz w:val="22"/>
          <w:szCs w:val="22"/>
        </w:rPr>
        <w:t>Reading through the article</w:t>
      </w:r>
      <w:r w:rsidR="005613B1">
        <w:rPr>
          <w:rFonts w:asciiTheme="majorHAnsi" w:hAnsiTheme="majorHAnsi"/>
          <w:sz w:val="22"/>
          <w:szCs w:val="22"/>
        </w:rPr>
        <w:t>s</w:t>
      </w:r>
      <w:r w:rsidR="00CF7279">
        <w:rPr>
          <w:rFonts w:asciiTheme="majorHAnsi" w:hAnsiTheme="majorHAnsi"/>
          <w:sz w:val="22"/>
          <w:szCs w:val="22"/>
        </w:rPr>
        <w:t xml:space="preserve">, </w:t>
      </w:r>
      <w:r w:rsidR="00FC6CF9">
        <w:rPr>
          <w:rFonts w:asciiTheme="majorHAnsi" w:hAnsiTheme="majorHAnsi"/>
          <w:sz w:val="22"/>
          <w:szCs w:val="22"/>
        </w:rPr>
        <w:t>it seems that there are</w:t>
      </w:r>
      <w:r w:rsidR="009102D9">
        <w:rPr>
          <w:rFonts w:asciiTheme="majorHAnsi" w:hAnsiTheme="majorHAnsi"/>
          <w:sz w:val="22"/>
          <w:szCs w:val="22"/>
        </w:rPr>
        <w:t xml:space="preserve"> many different strains of the malware </w:t>
      </w:r>
      <w:r w:rsidR="00EF2938">
        <w:rPr>
          <w:rFonts w:asciiTheme="majorHAnsi" w:hAnsiTheme="majorHAnsi"/>
          <w:sz w:val="22"/>
          <w:szCs w:val="22"/>
        </w:rPr>
        <w:t>and my version is</w:t>
      </w:r>
      <w:r w:rsidR="009102D9">
        <w:rPr>
          <w:rFonts w:asciiTheme="majorHAnsi" w:hAnsiTheme="majorHAnsi"/>
          <w:sz w:val="22"/>
          <w:szCs w:val="22"/>
        </w:rPr>
        <w:t xml:space="preserve"> </w:t>
      </w:r>
      <w:r w:rsidR="00F32AAF">
        <w:rPr>
          <w:rFonts w:asciiTheme="majorHAnsi" w:hAnsiTheme="majorHAnsi"/>
          <w:sz w:val="22"/>
          <w:szCs w:val="22"/>
        </w:rPr>
        <w:t>not</w:t>
      </w:r>
      <w:r w:rsidR="008F0957">
        <w:rPr>
          <w:rFonts w:asciiTheme="majorHAnsi" w:hAnsiTheme="majorHAnsi"/>
          <w:sz w:val="22"/>
          <w:szCs w:val="22"/>
        </w:rPr>
        <w:t xml:space="preserve"> from the big strains</w:t>
      </w:r>
      <w:r w:rsidR="009102D9">
        <w:rPr>
          <w:rFonts w:asciiTheme="majorHAnsi" w:hAnsiTheme="majorHAnsi"/>
          <w:sz w:val="22"/>
          <w:szCs w:val="22"/>
        </w:rPr>
        <w:t>.</w:t>
      </w:r>
      <w:r w:rsidR="00BA3B10">
        <w:rPr>
          <w:rFonts w:asciiTheme="majorHAnsi" w:hAnsiTheme="majorHAnsi"/>
          <w:sz w:val="22"/>
          <w:szCs w:val="22"/>
        </w:rPr>
        <w:t xml:space="preserve"> Some strains of the malware</w:t>
      </w:r>
      <w:r w:rsidR="00FF5D13">
        <w:rPr>
          <w:rFonts w:asciiTheme="majorHAnsi" w:hAnsiTheme="majorHAnsi"/>
          <w:sz w:val="22"/>
          <w:szCs w:val="22"/>
        </w:rPr>
        <w:t xml:space="preserve"> are marketed specifically to</w:t>
      </w:r>
      <w:r w:rsidR="00C76258">
        <w:rPr>
          <w:rFonts w:asciiTheme="majorHAnsi" w:hAnsiTheme="majorHAnsi"/>
          <w:sz w:val="22"/>
          <w:szCs w:val="22"/>
        </w:rPr>
        <w:t xml:space="preserve"> target</w:t>
      </w:r>
      <w:r w:rsidR="00FF5D13">
        <w:rPr>
          <w:rFonts w:asciiTheme="majorHAnsi" w:hAnsiTheme="majorHAnsi"/>
          <w:sz w:val="22"/>
          <w:szCs w:val="22"/>
        </w:rPr>
        <w:t xml:space="preserve"> Japanese </w:t>
      </w:r>
      <w:r w:rsidR="00F11F64">
        <w:rPr>
          <w:rFonts w:asciiTheme="majorHAnsi" w:hAnsiTheme="majorHAnsi"/>
          <w:sz w:val="22"/>
          <w:szCs w:val="22"/>
        </w:rPr>
        <w:t>computers while others target Italy and use steganography</w:t>
      </w:r>
      <w:r w:rsidR="00647920">
        <w:rPr>
          <w:rFonts w:asciiTheme="majorHAnsi" w:hAnsiTheme="majorHAnsi"/>
          <w:sz w:val="22"/>
          <w:szCs w:val="22"/>
        </w:rPr>
        <w:t xml:space="preserve"> techniques</w:t>
      </w:r>
      <w:r w:rsidR="00F11F64">
        <w:rPr>
          <w:rFonts w:asciiTheme="majorHAnsi" w:hAnsiTheme="majorHAnsi"/>
          <w:sz w:val="22"/>
          <w:szCs w:val="22"/>
        </w:rPr>
        <w:t xml:space="preserve"> (the hiding of information </w:t>
      </w:r>
      <w:r w:rsidR="00DF29B9">
        <w:rPr>
          <w:rFonts w:asciiTheme="majorHAnsi" w:hAnsiTheme="majorHAnsi"/>
          <w:sz w:val="22"/>
          <w:szCs w:val="22"/>
        </w:rPr>
        <w:t xml:space="preserve">in audio or pictures). It seems to be rapidly evolving with multiple offshoots due to a public </w:t>
      </w:r>
      <w:r w:rsidR="00C77CD3">
        <w:rPr>
          <w:rFonts w:asciiTheme="majorHAnsi" w:hAnsiTheme="majorHAnsi"/>
          <w:sz w:val="22"/>
          <w:szCs w:val="22"/>
        </w:rPr>
        <w:t>GitHub</w:t>
      </w:r>
      <w:r w:rsidR="00DF29B9">
        <w:rPr>
          <w:rFonts w:asciiTheme="majorHAnsi" w:hAnsiTheme="majorHAnsi"/>
          <w:sz w:val="22"/>
          <w:szCs w:val="22"/>
        </w:rPr>
        <w:t xml:space="preserve"> repo of its </w:t>
      </w:r>
      <w:r w:rsidR="00A83AD4">
        <w:rPr>
          <w:rFonts w:asciiTheme="majorHAnsi" w:hAnsiTheme="majorHAnsi"/>
          <w:sz w:val="22"/>
          <w:szCs w:val="22"/>
        </w:rPr>
        <w:t>open source</w:t>
      </w:r>
      <w:r w:rsidR="00DF29B9">
        <w:rPr>
          <w:rFonts w:asciiTheme="majorHAnsi" w:hAnsiTheme="majorHAnsi"/>
          <w:sz w:val="22"/>
          <w:szCs w:val="22"/>
        </w:rPr>
        <w:t xml:space="preserve"> code</w:t>
      </w:r>
      <w:r w:rsidR="00717A87">
        <w:rPr>
          <w:rFonts w:asciiTheme="majorHAnsi" w:hAnsiTheme="majorHAnsi"/>
          <w:sz w:val="22"/>
          <w:szCs w:val="22"/>
        </w:rPr>
        <w:t xml:space="preserve"> </w:t>
      </w:r>
      <w:r w:rsidR="00DF29B9">
        <w:rPr>
          <w:rFonts w:asciiTheme="majorHAnsi" w:hAnsiTheme="majorHAnsi"/>
          <w:sz w:val="22"/>
          <w:szCs w:val="22"/>
        </w:rPr>
        <w:t>and has apparently been prevalent</w:t>
      </w:r>
      <w:r w:rsidR="00717A87">
        <w:rPr>
          <w:rFonts w:asciiTheme="majorHAnsi" w:hAnsiTheme="majorHAnsi"/>
          <w:sz w:val="22"/>
          <w:szCs w:val="22"/>
        </w:rPr>
        <w:t xml:space="preserve"> in the wild since 2014. </w:t>
      </w:r>
      <w:r w:rsidR="007E2D87">
        <w:rPr>
          <w:rFonts w:asciiTheme="majorHAnsi" w:hAnsiTheme="majorHAnsi"/>
          <w:sz w:val="22"/>
          <w:szCs w:val="22"/>
        </w:rPr>
        <w:t>I</w:t>
      </w:r>
      <w:r w:rsidR="002050A8">
        <w:rPr>
          <w:rFonts w:asciiTheme="majorHAnsi" w:hAnsiTheme="majorHAnsi"/>
          <w:sz w:val="22"/>
          <w:szCs w:val="22"/>
        </w:rPr>
        <w:t>n</w:t>
      </w:r>
      <w:r w:rsidR="00BA6F70">
        <w:rPr>
          <w:rFonts w:asciiTheme="majorHAnsi" w:hAnsiTheme="majorHAnsi"/>
          <w:sz w:val="22"/>
          <w:szCs w:val="22"/>
        </w:rPr>
        <w:t xml:space="preserve"> general, after the malware’s initial </w:t>
      </w:r>
      <w:r w:rsidR="007E2D87">
        <w:rPr>
          <w:rFonts w:asciiTheme="majorHAnsi" w:hAnsiTheme="majorHAnsi"/>
          <w:sz w:val="22"/>
          <w:szCs w:val="22"/>
        </w:rPr>
        <w:t>communicati</w:t>
      </w:r>
      <w:r w:rsidR="00BA6F70">
        <w:rPr>
          <w:rFonts w:asciiTheme="majorHAnsi" w:hAnsiTheme="majorHAnsi"/>
          <w:sz w:val="22"/>
          <w:szCs w:val="22"/>
        </w:rPr>
        <w:t>on</w:t>
      </w:r>
      <w:r w:rsidR="007E2D87">
        <w:rPr>
          <w:rFonts w:asciiTheme="majorHAnsi" w:hAnsiTheme="majorHAnsi"/>
          <w:sz w:val="22"/>
          <w:szCs w:val="22"/>
        </w:rPr>
        <w:t xml:space="preserve"> with the C&amp;C server</w:t>
      </w:r>
      <w:r w:rsidR="00BA6F70">
        <w:rPr>
          <w:rFonts w:asciiTheme="majorHAnsi" w:hAnsiTheme="majorHAnsi"/>
          <w:sz w:val="22"/>
          <w:szCs w:val="22"/>
        </w:rPr>
        <w:t>,</w:t>
      </w:r>
      <w:r w:rsidR="007E2D87">
        <w:rPr>
          <w:rFonts w:asciiTheme="majorHAnsi" w:hAnsiTheme="majorHAnsi"/>
          <w:sz w:val="22"/>
          <w:szCs w:val="22"/>
        </w:rPr>
        <w:t xml:space="preserve"> </w:t>
      </w:r>
      <w:r w:rsidR="00626ACC">
        <w:rPr>
          <w:rFonts w:asciiTheme="majorHAnsi" w:hAnsiTheme="majorHAnsi"/>
          <w:sz w:val="22"/>
          <w:szCs w:val="22"/>
        </w:rPr>
        <w:t>the malware uses a range of attacks</w:t>
      </w:r>
      <w:r w:rsidR="00BA6F70">
        <w:rPr>
          <w:rFonts w:asciiTheme="majorHAnsi" w:hAnsiTheme="majorHAnsi"/>
          <w:sz w:val="22"/>
          <w:szCs w:val="22"/>
        </w:rPr>
        <w:t xml:space="preserve"> to steal</w:t>
      </w:r>
      <w:r w:rsidR="007E2D87">
        <w:rPr>
          <w:rFonts w:asciiTheme="majorHAnsi" w:hAnsiTheme="majorHAnsi"/>
          <w:sz w:val="22"/>
          <w:szCs w:val="22"/>
        </w:rPr>
        <w:t xml:space="preserve"> cryptocurrency off the machine</w:t>
      </w:r>
      <w:r w:rsidR="00BA6F70">
        <w:rPr>
          <w:rFonts w:asciiTheme="majorHAnsi" w:hAnsiTheme="majorHAnsi"/>
          <w:sz w:val="22"/>
          <w:szCs w:val="22"/>
        </w:rPr>
        <w:t xml:space="preserve"> and</w:t>
      </w:r>
      <w:r w:rsidR="00626ACC">
        <w:rPr>
          <w:rFonts w:asciiTheme="majorHAnsi" w:hAnsiTheme="majorHAnsi"/>
          <w:sz w:val="22"/>
          <w:szCs w:val="22"/>
        </w:rPr>
        <w:t xml:space="preserve"> steals</w:t>
      </w:r>
      <w:r w:rsidR="00801D81">
        <w:rPr>
          <w:rFonts w:asciiTheme="majorHAnsi" w:hAnsiTheme="majorHAnsi"/>
          <w:sz w:val="22"/>
          <w:szCs w:val="22"/>
        </w:rPr>
        <w:t xml:space="preserve"> login and server details from </w:t>
      </w:r>
      <w:r w:rsidR="00626ACC">
        <w:rPr>
          <w:rFonts w:asciiTheme="majorHAnsi" w:hAnsiTheme="majorHAnsi"/>
          <w:sz w:val="22"/>
          <w:szCs w:val="22"/>
        </w:rPr>
        <w:t xml:space="preserve">web browsers and email </w:t>
      </w:r>
      <w:r w:rsidR="00BA6F70">
        <w:rPr>
          <w:rFonts w:asciiTheme="majorHAnsi" w:hAnsiTheme="majorHAnsi"/>
          <w:sz w:val="22"/>
          <w:szCs w:val="22"/>
        </w:rPr>
        <w:t xml:space="preserve">clients. It then </w:t>
      </w:r>
      <w:r w:rsidR="00626ACC">
        <w:rPr>
          <w:rFonts w:asciiTheme="majorHAnsi" w:hAnsiTheme="majorHAnsi"/>
          <w:sz w:val="22"/>
          <w:szCs w:val="22"/>
        </w:rPr>
        <w:t xml:space="preserve">performs </w:t>
      </w:r>
      <w:r w:rsidR="00801D81">
        <w:rPr>
          <w:rFonts w:asciiTheme="majorHAnsi" w:hAnsiTheme="majorHAnsi"/>
          <w:sz w:val="22"/>
          <w:szCs w:val="22"/>
        </w:rPr>
        <w:t>a</w:t>
      </w:r>
      <w:r w:rsidR="00626ACC">
        <w:rPr>
          <w:rFonts w:asciiTheme="majorHAnsi" w:hAnsiTheme="majorHAnsi"/>
          <w:sz w:val="22"/>
          <w:szCs w:val="22"/>
        </w:rPr>
        <w:t xml:space="preserve"> man-in-the-browser attack </w:t>
      </w:r>
      <w:r w:rsidR="00801D81">
        <w:rPr>
          <w:rFonts w:asciiTheme="majorHAnsi" w:hAnsiTheme="majorHAnsi"/>
          <w:sz w:val="22"/>
          <w:szCs w:val="22"/>
        </w:rPr>
        <w:t xml:space="preserve">which essentially </w:t>
      </w:r>
      <w:r w:rsidR="00F20ED7">
        <w:rPr>
          <w:rFonts w:asciiTheme="majorHAnsi" w:hAnsiTheme="majorHAnsi"/>
          <w:sz w:val="22"/>
          <w:szCs w:val="22"/>
        </w:rPr>
        <w:t>lets the malicious user gather</w:t>
      </w:r>
      <w:r w:rsidR="00801D81">
        <w:rPr>
          <w:rFonts w:asciiTheme="majorHAnsi" w:hAnsiTheme="majorHAnsi"/>
          <w:sz w:val="22"/>
          <w:szCs w:val="22"/>
        </w:rPr>
        <w:t xml:space="preserve"> all data access</w:t>
      </w:r>
      <w:r w:rsidR="00011CC2">
        <w:rPr>
          <w:rFonts w:asciiTheme="majorHAnsi" w:hAnsiTheme="majorHAnsi"/>
          <w:sz w:val="22"/>
          <w:szCs w:val="22"/>
        </w:rPr>
        <w:t>ed</w:t>
      </w:r>
      <w:r w:rsidR="00801D81">
        <w:rPr>
          <w:rFonts w:asciiTheme="majorHAnsi" w:hAnsiTheme="majorHAnsi"/>
          <w:sz w:val="22"/>
          <w:szCs w:val="22"/>
        </w:rPr>
        <w:t xml:space="preserve"> through the web browser</w:t>
      </w:r>
      <w:r w:rsidR="00D10E9E">
        <w:rPr>
          <w:rFonts w:asciiTheme="majorHAnsi" w:hAnsiTheme="majorHAnsi"/>
          <w:sz w:val="22"/>
          <w:szCs w:val="22"/>
        </w:rPr>
        <w:t xml:space="preserve"> like banking credentials</w:t>
      </w:r>
      <w:r w:rsidR="00801D81">
        <w:rPr>
          <w:rFonts w:asciiTheme="majorHAnsi" w:hAnsiTheme="majorHAnsi"/>
          <w:sz w:val="22"/>
          <w:szCs w:val="22"/>
        </w:rPr>
        <w:t xml:space="preserve"> and </w:t>
      </w:r>
      <w:r w:rsidR="007C6435">
        <w:rPr>
          <w:rFonts w:asciiTheme="majorHAnsi" w:hAnsiTheme="majorHAnsi"/>
          <w:sz w:val="22"/>
          <w:szCs w:val="22"/>
        </w:rPr>
        <w:t>sends</w:t>
      </w:r>
      <w:r w:rsidR="00801D81">
        <w:rPr>
          <w:rFonts w:asciiTheme="majorHAnsi" w:hAnsiTheme="majorHAnsi"/>
          <w:sz w:val="22"/>
          <w:szCs w:val="22"/>
        </w:rPr>
        <w:t xml:space="preserve"> it back to the C&amp;C server. </w:t>
      </w:r>
      <w:r w:rsidR="00A83AD4">
        <w:rPr>
          <w:rFonts w:asciiTheme="majorHAnsi" w:hAnsiTheme="majorHAnsi"/>
          <w:sz w:val="22"/>
          <w:szCs w:val="22"/>
        </w:rPr>
        <w:t xml:space="preserve">While we know </w:t>
      </w:r>
      <w:r w:rsidR="00CB6C26">
        <w:rPr>
          <w:rFonts w:asciiTheme="majorHAnsi" w:hAnsiTheme="majorHAnsi"/>
          <w:sz w:val="22"/>
          <w:szCs w:val="22"/>
        </w:rPr>
        <w:t xml:space="preserve">don’t know if our malware </w:t>
      </w:r>
      <w:r w:rsidR="00DD006E">
        <w:rPr>
          <w:rFonts w:asciiTheme="majorHAnsi" w:hAnsiTheme="majorHAnsi"/>
          <w:sz w:val="22"/>
          <w:szCs w:val="22"/>
        </w:rPr>
        <w:t>use</w:t>
      </w:r>
      <w:r w:rsidR="00CB6C26">
        <w:rPr>
          <w:rFonts w:asciiTheme="majorHAnsi" w:hAnsiTheme="majorHAnsi"/>
          <w:sz w:val="22"/>
          <w:szCs w:val="22"/>
        </w:rPr>
        <w:t>s</w:t>
      </w:r>
      <w:r w:rsidR="00DD006E">
        <w:rPr>
          <w:rFonts w:asciiTheme="majorHAnsi" w:hAnsiTheme="majorHAnsi"/>
          <w:sz w:val="22"/>
          <w:szCs w:val="22"/>
        </w:rPr>
        <w:t xml:space="preserve"> these techniques</w:t>
      </w:r>
      <w:r w:rsidR="00CB6C26">
        <w:rPr>
          <w:rFonts w:asciiTheme="majorHAnsi" w:hAnsiTheme="majorHAnsi"/>
          <w:sz w:val="22"/>
          <w:szCs w:val="22"/>
        </w:rPr>
        <w:t>, as it is part of the same malware family</w:t>
      </w:r>
      <w:r w:rsidR="008F0957">
        <w:rPr>
          <w:rFonts w:asciiTheme="majorHAnsi" w:hAnsiTheme="majorHAnsi"/>
          <w:sz w:val="22"/>
          <w:szCs w:val="22"/>
        </w:rPr>
        <w:t>,</w:t>
      </w:r>
      <w:r w:rsidR="00CB6C26">
        <w:rPr>
          <w:rFonts w:asciiTheme="majorHAnsi" w:hAnsiTheme="majorHAnsi"/>
          <w:sz w:val="22"/>
          <w:szCs w:val="22"/>
        </w:rPr>
        <w:t xml:space="preserve"> it is quite possible</w:t>
      </w:r>
      <w:r w:rsidR="0035074A">
        <w:rPr>
          <w:rFonts w:asciiTheme="majorHAnsi" w:hAnsiTheme="majorHAnsi"/>
          <w:sz w:val="22"/>
          <w:szCs w:val="22"/>
        </w:rPr>
        <w:t xml:space="preserve">. </w:t>
      </w:r>
      <w:proofErr w:type="gramStart"/>
      <w:r w:rsidR="009A6A99">
        <w:rPr>
          <w:rFonts w:asciiTheme="majorHAnsi" w:hAnsiTheme="majorHAnsi"/>
          <w:sz w:val="22"/>
          <w:szCs w:val="22"/>
        </w:rPr>
        <w:t>However</w:t>
      </w:r>
      <w:proofErr w:type="gramEnd"/>
      <w:r w:rsidR="006312CE">
        <w:rPr>
          <w:rFonts w:asciiTheme="majorHAnsi" w:hAnsiTheme="majorHAnsi"/>
          <w:sz w:val="22"/>
          <w:szCs w:val="22"/>
        </w:rPr>
        <w:t xml:space="preserve"> using this research, we can see what was missed during my </w:t>
      </w:r>
      <w:r w:rsidR="005F6DEF">
        <w:rPr>
          <w:rFonts w:asciiTheme="majorHAnsi" w:hAnsiTheme="majorHAnsi"/>
          <w:sz w:val="22"/>
          <w:szCs w:val="22"/>
        </w:rPr>
        <w:t xml:space="preserve">initial </w:t>
      </w:r>
      <w:r w:rsidR="006312CE">
        <w:rPr>
          <w:rFonts w:asciiTheme="majorHAnsi" w:hAnsiTheme="majorHAnsi"/>
          <w:sz w:val="22"/>
          <w:szCs w:val="22"/>
        </w:rPr>
        <w:t>analysis.</w:t>
      </w:r>
    </w:p>
    <w:p w14:paraId="298C0E3D" w14:textId="77777777" w:rsidR="0016660A" w:rsidRDefault="0016660A" w:rsidP="00DB6F62">
      <w:pPr>
        <w:rPr>
          <w:rFonts w:asciiTheme="majorHAnsi" w:hAnsiTheme="majorHAnsi"/>
          <w:sz w:val="22"/>
          <w:szCs w:val="22"/>
        </w:rPr>
      </w:pPr>
    </w:p>
    <w:p w14:paraId="7C620038" w14:textId="77777777" w:rsidR="00FD5D54" w:rsidRDefault="00FD5D54" w:rsidP="00FD5D54">
      <w:pPr>
        <w:spacing w:after="160" w:line="259" w:lineRule="auto"/>
        <w:rPr>
          <w:rFonts w:ascii="Calibri Light" w:eastAsia="Calibri Light" w:hAnsi="Calibri Light" w:cs="Calibri Light"/>
          <w:color w:val="ED7D31" w:themeColor="accent2"/>
          <w:sz w:val="22"/>
          <w:szCs w:val="22"/>
        </w:rPr>
      </w:pPr>
      <w:r w:rsidRPr="00E171D7">
        <w:rPr>
          <w:rFonts w:ascii="Calibri Light" w:eastAsia="Calibri Light" w:hAnsi="Calibri Light" w:cs="Calibri Light"/>
          <w:color w:val="ED7D31" w:themeColor="accent2"/>
          <w:sz w:val="22"/>
          <w:szCs w:val="22"/>
        </w:rPr>
        <w:t>[</w:t>
      </w:r>
      <w:r>
        <w:rPr>
          <w:rFonts w:ascii="Calibri Light" w:eastAsia="Calibri Light" w:hAnsi="Calibri Light" w:cs="Calibri Light"/>
          <w:color w:val="ED7D31" w:themeColor="accent2"/>
          <w:sz w:val="22"/>
          <w:szCs w:val="22"/>
        </w:rPr>
        <w:t>Bad Naming Practice</w:t>
      </w:r>
      <w:r w:rsidRPr="00E171D7">
        <w:rPr>
          <w:rFonts w:ascii="Calibri Light" w:eastAsia="Calibri Light" w:hAnsi="Calibri Light" w:cs="Calibri Light"/>
          <w:color w:val="ED7D31" w:themeColor="accent2"/>
          <w:sz w:val="22"/>
          <w:szCs w:val="22"/>
        </w:rPr>
        <w:t xml:space="preserve">: </w:t>
      </w:r>
      <w:r w:rsidRPr="000C4EA5">
        <w:rPr>
          <w:rFonts w:ascii="Calibri Light" w:eastAsia="Calibri Light" w:hAnsi="Calibri Light" w:cs="Calibri Light"/>
          <w:color w:val="ED7D31" w:themeColor="accent2"/>
          <w:sz w:val="22"/>
          <w:szCs w:val="22"/>
        </w:rPr>
        <w:t>https://www.gdatasoftware.com/blog/2019/08/35146-taming-the-mess-of-av-detection-names</w:t>
      </w:r>
    </w:p>
    <w:p w14:paraId="56AF6D3D" w14:textId="6AAABAE2" w:rsidR="00FD5D54" w:rsidRDefault="00FD5D54"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 xml:space="preserve">Malware File: </w:t>
      </w:r>
      <w:r w:rsidRPr="00FD5D54">
        <w:rPr>
          <w:rFonts w:ascii="Calibri Light" w:eastAsia="Calibri Light" w:hAnsi="Calibri Light" w:cs="Calibri Light"/>
          <w:color w:val="ED7D31" w:themeColor="accent2"/>
          <w:sz w:val="22"/>
          <w:szCs w:val="22"/>
        </w:rPr>
        <w:t>https://www.virustotal.com/gui/file/fe94697f2aaba8807d425ef333e3b2a3d70a59f90fd51650adf7c90516608f95/detection</w:t>
      </w:r>
    </w:p>
    <w:p w14:paraId="67C129EC" w14:textId="3C8FD092" w:rsidR="00FD5D54" w:rsidRDefault="00FD5D54"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Japanese Ursnif:</w:t>
      </w:r>
      <w:r w:rsidR="00496591" w:rsidRPr="00496591">
        <w:t xml:space="preserve"> </w:t>
      </w:r>
      <w:r w:rsidR="00496591" w:rsidRPr="00496591">
        <w:rPr>
          <w:rFonts w:ascii="Calibri Light" w:eastAsia="Calibri Light" w:hAnsi="Calibri Light" w:cs="Calibri Light"/>
          <w:color w:val="ED7D31" w:themeColor="accent2"/>
          <w:sz w:val="22"/>
          <w:szCs w:val="22"/>
        </w:rPr>
        <w:t>https://www.cybereason.com/blog/new-ursnif-variant-targets-japan-packed-with-new-features</w:t>
      </w:r>
    </w:p>
    <w:p w14:paraId="0B1F0CA7" w14:textId="6CC01D06" w:rsidR="00496591" w:rsidRDefault="00FD5D54"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 xml:space="preserve">Italian Ursnif: </w:t>
      </w:r>
      <w:r w:rsidR="00496591" w:rsidRPr="00496591">
        <w:rPr>
          <w:rFonts w:ascii="Calibri Light" w:eastAsia="Calibri Light" w:hAnsi="Calibri Light" w:cs="Calibri Light"/>
          <w:color w:val="ED7D31" w:themeColor="accent2"/>
          <w:sz w:val="22"/>
          <w:szCs w:val="22"/>
        </w:rPr>
        <w:t>https://www.difesaesicurezza.com/en/cyber-en/the-cybercrime-has-targeted-italy-with-necurs-botnet-and-ursnif-malware/</w:t>
      </w:r>
    </w:p>
    <w:p w14:paraId="79564C9B" w14:textId="05D2B351" w:rsidR="00496591" w:rsidRDefault="00496591"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Italian Steganography Ursnif:</w:t>
      </w:r>
      <w:r w:rsidRPr="00496591">
        <w:t xml:space="preserve"> </w:t>
      </w:r>
      <w:r w:rsidRPr="00496591">
        <w:rPr>
          <w:rFonts w:ascii="Calibri Light" w:eastAsia="Calibri Light" w:hAnsi="Calibri Light" w:cs="Calibri Light"/>
          <w:color w:val="ED7D31" w:themeColor="accent2"/>
          <w:sz w:val="22"/>
          <w:szCs w:val="22"/>
        </w:rPr>
        <w:t>https://blog.yoroi.company/research/ursnif-long-live-the-steganography/</w:t>
      </w:r>
    </w:p>
    <w:p w14:paraId="0EA3742F" w14:textId="2628A808" w:rsidR="00FD5D54" w:rsidRDefault="007E2D87"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 xml:space="preserve">VMRay: </w:t>
      </w:r>
      <w:r w:rsidRPr="00F64BBC">
        <w:rPr>
          <w:rFonts w:ascii="Calibri Light" w:eastAsia="Calibri Light" w:hAnsi="Calibri Light" w:cs="Calibri Light"/>
          <w:color w:val="ED7D31" w:themeColor="accent2"/>
          <w:sz w:val="22"/>
          <w:szCs w:val="22"/>
        </w:rPr>
        <w:t>https://www.vmray.com/cyber-security-blog/analyzing-ursnif-behavior-malware-sandbox/</w:t>
      </w:r>
      <w:r w:rsidR="00FD5D54">
        <w:rPr>
          <w:rFonts w:ascii="Calibri Light" w:eastAsia="Calibri Light" w:hAnsi="Calibri Light" w:cs="Calibri Light"/>
          <w:color w:val="ED7D31" w:themeColor="accent2"/>
          <w:sz w:val="22"/>
          <w:szCs w:val="22"/>
        </w:rPr>
        <w:t>]</w:t>
      </w:r>
    </w:p>
    <w:p w14:paraId="03895960" w14:textId="2857C66B" w:rsidR="0016660A" w:rsidRDefault="0016660A" w:rsidP="00DB6F62">
      <w:pPr>
        <w:rPr>
          <w:rFonts w:asciiTheme="majorHAnsi" w:hAnsiTheme="majorHAnsi"/>
          <w:sz w:val="22"/>
          <w:szCs w:val="22"/>
        </w:rPr>
      </w:pPr>
    </w:p>
    <w:p w14:paraId="5F979C7A" w14:textId="14E82172" w:rsidR="0016660A" w:rsidRDefault="0016660A" w:rsidP="0016660A">
      <w:pPr>
        <w:pStyle w:val="Heading2"/>
        <w:rPr>
          <w:rFonts w:asciiTheme="majorHAnsi" w:eastAsia="Calibri Light" w:hAnsiTheme="majorHAnsi"/>
          <w:b w:val="0"/>
          <w:color w:val="1F4E79" w:themeColor="accent1" w:themeShade="80"/>
          <w:sz w:val="26"/>
          <w:szCs w:val="26"/>
        </w:rPr>
      </w:pPr>
      <w:r w:rsidRPr="00142204">
        <w:rPr>
          <w:rFonts w:asciiTheme="majorHAnsi" w:eastAsia="Calibri Light" w:hAnsiTheme="majorHAnsi"/>
          <w:b w:val="0"/>
          <w:color w:val="1F4E79" w:themeColor="accent1" w:themeShade="80"/>
          <w:sz w:val="26"/>
          <w:szCs w:val="26"/>
        </w:rPr>
        <w:t>4</w:t>
      </w:r>
      <w:r>
        <w:rPr>
          <w:rFonts w:asciiTheme="majorHAnsi" w:eastAsia="Calibri Light" w:hAnsiTheme="majorHAnsi"/>
          <w:b w:val="0"/>
          <w:color w:val="1F4E79" w:themeColor="accent1" w:themeShade="80"/>
          <w:sz w:val="26"/>
          <w:szCs w:val="26"/>
        </w:rPr>
        <w:t xml:space="preserve">.6 </w:t>
      </w:r>
      <w:r w:rsidR="005155F1">
        <w:rPr>
          <w:rFonts w:asciiTheme="majorHAnsi" w:eastAsia="Calibri Light" w:hAnsiTheme="majorHAnsi"/>
          <w:b w:val="0"/>
          <w:color w:val="1F4E79" w:themeColor="accent1" w:themeShade="80"/>
          <w:sz w:val="26"/>
          <w:szCs w:val="26"/>
        </w:rPr>
        <w:t>Corre</w:t>
      </w:r>
      <w:r>
        <w:rPr>
          <w:rFonts w:asciiTheme="majorHAnsi" w:eastAsia="Calibri Light" w:hAnsiTheme="majorHAnsi"/>
          <w:b w:val="0"/>
          <w:color w:val="1F4E79" w:themeColor="accent1" w:themeShade="80"/>
          <w:sz w:val="26"/>
          <w:szCs w:val="26"/>
        </w:rPr>
        <w:t>ctions</w:t>
      </w:r>
    </w:p>
    <w:p w14:paraId="32E0B5C8" w14:textId="68905E0D" w:rsidR="0016660A" w:rsidRDefault="0016660A" w:rsidP="00DB6F62">
      <w:pPr>
        <w:rPr>
          <w:rFonts w:asciiTheme="majorHAnsi" w:hAnsiTheme="majorHAnsi"/>
          <w:sz w:val="22"/>
          <w:szCs w:val="22"/>
        </w:rPr>
      </w:pPr>
    </w:p>
    <w:p w14:paraId="50136956" w14:textId="5617BFA9" w:rsidR="002402FD" w:rsidRDefault="001377A0" w:rsidP="00DB6F62">
      <w:pPr>
        <w:rPr>
          <w:rFonts w:asciiTheme="majorHAnsi" w:hAnsiTheme="majorHAnsi"/>
          <w:sz w:val="22"/>
          <w:szCs w:val="22"/>
        </w:rPr>
      </w:pPr>
      <w:r>
        <w:rPr>
          <w:rFonts w:asciiTheme="majorHAnsi" w:hAnsiTheme="majorHAnsi"/>
          <w:sz w:val="22"/>
          <w:szCs w:val="22"/>
        </w:rPr>
        <w:t xml:space="preserve">While reading over other </w:t>
      </w:r>
      <w:proofErr w:type="gramStart"/>
      <w:r>
        <w:rPr>
          <w:rFonts w:asciiTheme="majorHAnsi" w:hAnsiTheme="majorHAnsi"/>
          <w:sz w:val="22"/>
          <w:szCs w:val="22"/>
        </w:rPr>
        <w:t>researchers</w:t>
      </w:r>
      <w:proofErr w:type="gramEnd"/>
      <w:r>
        <w:rPr>
          <w:rFonts w:asciiTheme="majorHAnsi" w:hAnsiTheme="majorHAnsi"/>
          <w:sz w:val="22"/>
          <w:szCs w:val="22"/>
        </w:rPr>
        <w:t xml:space="preserve"> analysis’s, t</w:t>
      </w:r>
      <w:r w:rsidR="00CF7279">
        <w:rPr>
          <w:rFonts w:asciiTheme="majorHAnsi" w:hAnsiTheme="majorHAnsi"/>
          <w:sz w:val="22"/>
          <w:szCs w:val="22"/>
        </w:rPr>
        <w:t xml:space="preserve">here </w:t>
      </w:r>
      <w:r w:rsidR="009102D9">
        <w:rPr>
          <w:rFonts w:asciiTheme="majorHAnsi" w:hAnsiTheme="majorHAnsi"/>
          <w:sz w:val="22"/>
          <w:szCs w:val="22"/>
        </w:rPr>
        <w:t>were</w:t>
      </w:r>
      <w:r w:rsidR="00CF7279">
        <w:rPr>
          <w:rFonts w:asciiTheme="majorHAnsi" w:hAnsiTheme="majorHAnsi"/>
          <w:sz w:val="22"/>
          <w:szCs w:val="22"/>
        </w:rPr>
        <w:t xml:space="preserve"> a couple things </w:t>
      </w:r>
      <w:r w:rsidR="009A03C2">
        <w:rPr>
          <w:rFonts w:asciiTheme="majorHAnsi" w:hAnsiTheme="majorHAnsi"/>
          <w:sz w:val="22"/>
          <w:szCs w:val="22"/>
        </w:rPr>
        <w:t>that I had</w:t>
      </w:r>
      <w:r w:rsidR="00720033">
        <w:rPr>
          <w:rFonts w:asciiTheme="majorHAnsi" w:hAnsiTheme="majorHAnsi"/>
          <w:sz w:val="22"/>
          <w:szCs w:val="22"/>
        </w:rPr>
        <w:t xml:space="preserve"> either </w:t>
      </w:r>
      <w:r w:rsidR="00B47848">
        <w:rPr>
          <w:rFonts w:asciiTheme="majorHAnsi" w:hAnsiTheme="majorHAnsi"/>
          <w:sz w:val="22"/>
          <w:szCs w:val="22"/>
        </w:rPr>
        <w:t xml:space="preserve">misunderstood </w:t>
      </w:r>
      <w:r w:rsidR="008E5DF6">
        <w:rPr>
          <w:rFonts w:asciiTheme="majorHAnsi" w:hAnsiTheme="majorHAnsi"/>
          <w:sz w:val="22"/>
          <w:szCs w:val="22"/>
        </w:rPr>
        <w:t xml:space="preserve">the behavior </w:t>
      </w:r>
      <w:r w:rsidR="00E143BE">
        <w:rPr>
          <w:rFonts w:asciiTheme="majorHAnsi" w:hAnsiTheme="majorHAnsi"/>
          <w:sz w:val="22"/>
          <w:szCs w:val="22"/>
        </w:rPr>
        <w:t xml:space="preserve">of </w:t>
      </w:r>
      <w:r w:rsidR="00B47848">
        <w:rPr>
          <w:rFonts w:asciiTheme="majorHAnsi" w:hAnsiTheme="majorHAnsi"/>
          <w:sz w:val="22"/>
          <w:szCs w:val="22"/>
        </w:rPr>
        <w:t>or</w:t>
      </w:r>
      <w:r w:rsidR="00CF7279">
        <w:rPr>
          <w:rFonts w:asciiTheme="majorHAnsi" w:hAnsiTheme="majorHAnsi"/>
          <w:sz w:val="22"/>
          <w:szCs w:val="22"/>
        </w:rPr>
        <w:t xml:space="preserve"> </w:t>
      </w:r>
      <w:r w:rsidR="005613B1">
        <w:rPr>
          <w:rFonts w:asciiTheme="majorHAnsi" w:hAnsiTheme="majorHAnsi"/>
          <w:sz w:val="22"/>
          <w:szCs w:val="22"/>
        </w:rPr>
        <w:t>wasn’t able to explain the reasoning for</w:t>
      </w:r>
      <w:r w:rsidR="00CF7279">
        <w:rPr>
          <w:rFonts w:asciiTheme="majorHAnsi" w:hAnsiTheme="majorHAnsi"/>
          <w:sz w:val="22"/>
          <w:szCs w:val="22"/>
        </w:rPr>
        <w:t xml:space="preserve">. One of the </w:t>
      </w:r>
      <w:proofErr w:type="gramStart"/>
      <w:r w:rsidR="00CF7279">
        <w:rPr>
          <w:rFonts w:asciiTheme="majorHAnsi" w:hAnsiTheme="majorHAnsi"/>
          <w:sz w:val="22"/>
          <w:szCs w:val="22"/>
        </w:rPr>
        <w:t>thing</w:t>
      </w:r>
      <w:proofErr w:type="gramEnd"/>
      <w:r w:rsidR="00CF7279">
        <w:rPr>
          <w:rFonts w:asciiTheme="majorHAnsi" w:hAnsiTheme="majorHAnsi"/>
          <w:sz w:val="22"/>
          <w:szCs w:val="22"/>
        </w:rPr>
        <w:t xml:space="preserve"> I </w:t>
      </w:r>
      <w:r w:rsidR="0067047E">
        <w:rPr>
          <w:rFonts w:asciiTheme="majorHAnsi" w:hAnsiTheme="majorHAnsi"/>
          <w:sz w:val="22"/>
          <w:szCs w:val="22"/>
        </w:rPr>
        <w:t xml:space="preserve">couldn’t </w:t>
      </w:r>
      <w:r w:rsidR="00937E32">
        <w:rPr>
          <w:rFonts w:asciiTheme="majorHAnsi" w:hAnsiTheme="majorHAnsi"/>
          <w:sz w:val="22"/>
          <w:szCs w:val="22"/>
        </w:rPr>
        <w:t>understand</w:t>
      </w:r>
      <w:r w:rsidR="0067047E">
        <w:rPr>
          <w:rFonts w:asciiTheme="majorHAnsi" w:hAnsiTheme="majorHAnsi"/>
          <w:sz w:val="22"/>
          <w:szCs w:val="22"/>
        </w:rPr>
        <w:t xml:space="preserve"> was</w:t>
      </w:r>
      <w:r w:rsidR="00303279">
        <w:rPr>
          <w:rFonts w:asciiTheme="majorHAnsi" w:hAnsiTheme="majorHAnsi"/>
          <w:sz w:val="22"/>
          <w:szCs w:val="22"/>
        </w:rPr>
        <w:t xml:space="preserve"> </w:t>
      </w:r>
      <w:r w:rsidR="00CF7279">
        <w:rPr>
          <w:rFonts w:asciiTheme="majorHAnsi" w:hAnsiTheme="majorHAnsi"/>
          <w:sz w:val="22"/>
          <w:szCs w:val="22"/>
        </w:rPr>
        <w:t xml:space="preserve">why iexplorer.exe or our </w:t>
      </w:r>
      <w:r w:rsidR="007801AB">
        <w:rPr>
          <w:rFonts w:asciiTheme="majorHAnsi" w:hAnsiTheme="majorHAnsi"/>
          <w:sz w:val="22"/>
          <w:szCs w:val="22"/>
        </w:rPr>
        <w:t>PowerShell</w:t>
      </w:r>
      <w:r w:rsidR="00CF7279">
        <w:rPr>
          <w:rFonts w:asciiTheme="majorHAnsi" w:hAnsiTheme="majorHAnsi"/>
          <w:sz w:val="22"/>
          <w:szCs w:val="22"/>
        </w:rPr>
        <w:t xml:space="preserve"> command was not running </w:t>
      </w:r>
      <w:r w:rsidR="00B6205B">
        <w:rPr>
          <w:rFonts w:asciiTheme="majorHAnsi" w:hAnsiTheme="majorHAnsi"/>
          <w:sz w:val="22"/>
          <w:szCs w:val="22"/>
        </w:rPr>
        <w:t xml:space="preserve">as a child process </w:t>
      </w:r>
      <w:r w:rsidR="00CF7279">
        <w:rPr>
          <w:rFonts w:asciiTheme="majorHAnsi" w:hAnsiTheme="majorHAnsi"/>
          <w:sz w:val="22"/>
          <w:szCs w:val="22"/>
        </w:rPr>
        <w:t>under 2nd_formatted.exe</w:t>
      </w:r>
      <w:r w:rsidR="00B6205B">
        <w:rPr>
          <w:rFonts w:asciiTheme="majorHAnsi" w:hAnsiTheme="majorHAnsi"/>
          <w:sz w:val="22"/>
          <w:szCs w:val="22"/>
        </w:rPr>
        <w:t>.</w:t>
      </w:r>
      <w:r w:rsidR="00CF7279">
        <w:rPr>
          <w:rFonts w:asciiTheme="majorHAnsi" w:hAnsiTheme="majorHAnsi"/>
          <w:sz w:val="22"/>
          <w:szCs w:val="22"/>
        </w:rPr>
        <w:t xml:space="preserve"> </w:t>
      </w:r>
      <w:r w:rsidR="001352A4">
        <w:rPr>
          <w:rFonts w:asciiTheme="majorHAnsi" w:hAnsiTheme="majorHAnsi"/>
          <w:sz w:val="22"/>
          <w:szCs w:val="22"/>
        </w:rPr>
        <w:t xml:space="preserve">Our </w:t>
      </w:r>
      <w:r w:rsidR="007801AB">
        <w:rPr>
          <w:rFonts w:asciiTheme="majorHAnsi" w:hAnsiTheme="majorHAnsi"/>
          <w:sz w:val="22"/>
          <w:szCs w:val="22"/>
        </w:rPr>
        <w:t>PowerShell</w:t>
      </w:r>
      <w:r w:rsidR="001352A4">
        <w:rPr>
          <w:rFonts w:asciiTheme="majorHAnsi" w:hAnsiTheme="majorHAnsi"/>
          <w:sz w:val="22"/>
          <w:szCs w:val="22"/>
        </w:rPr>
        <w:t xml:space="preserve"> command was explained above as using WMI calls, but iexplorer.exe also didn’t show up as a child process because it was created as a COM </w:t>
      </w:r>
      <w:r w:rsidR="00043EC4">
        <w:rPr>
          <w:rFonts w:asciiTheme="majorHAnsi" w:hAnsiTheme="majorHAnsi"/>
          <w:sz w:val="22"/>
          <w:szCs w:val="22"/>
        </w:rPr>
        <w:t xml:space="preserve">object </w:t>
      </w:r>
      <w:r w:rsidR="001352A4">
        <w:rPr>
          <w:rFonts w:asciiTheme="majorHAnsi" w:hAnsiTheme="majorHAnsi"/>
          <w:sz w:val="22"/>
          <w:szCs w:val="22"/>
        </w:rPr>
        <w:t xml:space="preserve">with a call to CoCreateInstance. </w:t>
      </w:r>
    </w:p>
    <w:p w14:paraId="5111A79A" w14:textId="14288D39" w:rsidR="002402FD" w:rsidRDefault="002402FD" w:rsidP="00DB6F62">
      <w:pPr>
        <w:rPr>
          <w:rFonts w:asciiTheme="majorHAnsi" w:hAnsiTheme="majorHAnsi"/>
          <w:sz w:val="22"/>
          <w:szCs w:val="22"/>
        </w:rPr>
      </w:pPr>
    </w:p>
    <w:p w14:paraId="42D4B727" w14:textId="3DF230E1" w:rsidR="002402FD" w:rsidRDefault="002402FD" w:rsidP="00DB6F62">
      <w:pPr>
        <w:rPr>
          <w:rFonts w:asciiTheme="majorHAnsi" w:hAnsiTheme="majorHAnsi"/>
          <w:sz w:val="22"/>
          <w:szCs w:val="22"/>
        </w:rPr>
      </w:pPr>
    </w:p>
    <w:p w14:paraId="56A9D9F8" w14:textId="3C465AA2" w:rsidR="00626648" w:rsidRDefault="002402FD" w:rsidP="00DB6F62">
      <w:pPr>
        <w:rPr>
          <w:rFonts w:asciiTheme="majorHAnsi" w:hAnsiTheme="majorHAnsi"/>
          <w:sz w:val="22"/>
          <w:szCs w:val="22"/>
        </w:rPr>
      </w:pPr>
      <w:r>
        <w:rPr>
          <w:noProof/>
        </w:rPr>
        <w:lastRenderedPageBreak/>
        <w:drawing>
          <wp:anchor distT="0" distB="0" distL="114300" distR="114300" simplePos="0" relativeHeight="251707392" behindDoc="0" locked="0" layoutInCell="1" allowOverlap="1" wp14:anchorId="681A5B51" wp14:editId="428755CD">
            <wp:simplePos x="0" y="0"/>
            <wp:positionH relativeFrom="margin">
              <wp:posOffset>-189890</wp:posOffset>
            </wp:positionH>
            <wp:positionV relativeFrom="paragraph">
              <wp:posOffset>940638</wp:posOffset>
            </wp:positionV>
            <wp:extent cx="5943600" cy="26682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14:sizeRelH relativeFrom="page">
              <wp14:pctWidth>0</wp14:pctWidth>
            </wp14:sizeRelH>
            <wp14:sizeRelV relativeFrom="page">
              <wp14:pctHeight>0</wp14:pctHeight>
            </wp14:sizeRelV>
          </wp:anchor>
        </w:drawing>
      </w:r>
      <w:r w:rsidR="004C7711">
        <w:rPr>
          <w:rFonts w:asciiTheme="majorHAnsi" w:hAnsiTheme="majorHAnsi"/>
          <w:sz w:val="22"/>
          <w:szCs w:val="22"/>
        </w:rPr>
        <w:t xml:space="preserve">COM </w:t>
      </w:r>
      <w:r w:rsidR="00776DAE">
        <w:rPr>
          <w:rFonts w:asciiTheme="majorHAnsi" w:hAnsiTheme="majorHAnsi"/>
          <w:sz w:val="22"/>
          <w:szCs w:val="22"/>
        </w:rPr>
        <w:t>stands</w:t>
      </w:r>
      <w:r w:rsidR="004C7711">
        <w:rPr>
          <w:rFonts w:asciiTheme="majorHAnsi" w:hAnsiTheme="majorHAnsi"/>
          <w:sz w:val="22"/>
          <w:szCs w:val="22"/>
        </w:rPr>
        <w:t xml:space="preserve"> Computer Object Model, which essentially is a </w:t>
      </w:r>
      <w:r w:rsidR="003E3CB4">
        <w:rPr>
          <w:rFonts w:asciiTheme="majorHAnsi" w:hAnsiTheme="majorHAnsi"/>
          <w:sz w:val="22"/>
          <w:szCs w:val="22"/>
        </w:rPr>
        <w:t xml:space="preserve">binary </w:t>
      </w:r>
      <w:r w:rsidR="00776DAE">
        <w:rPr>
          <w:rFonts w:asciiTheme="majorHAnsi" w:hAnsiTheme="majorHAnsi"/>
          <w:sz w:val="22"/>
          <w:szCs w:val="22"/>
        </w:rPr>
        <w:t>model</w:t>
      </w:r>
      <w:r w:rsidR="004C7711">
        <w:rPr>
          <w:rFonts w:asciiTheme="majorHAnsi" w:hAnsiTheme="majorHAnsi"/>
          <w:sz w:val="22"/>
          <w:szCs w:val="22"/>
        </w:rPr>
        <w:t xml:space="preserve"> for programs to create environmentally neutral obje</w:t>
      </w:r>
      <w:r w:rsidR="00CB2524">
        <w:rPr>
          <w:rFonts w:asciiTheme="majorHAnsi" w:hAnsiTheme="majorHAnsi"/>
          <w:sz w:val="22"/>
          <w:szCs w:val="22"/>
        </w:rPr>
        <w:t>c</w:t>
      </w:r>
      <w:r w:rsidR="004C7711">
        <w:rPr>
          <w:rFonts w:asciiTheme="majorHAnsi" w:hAnsiTheme="majorHAnsi"/>
          <w:sz w:val="22"/>
          <w:szCs w:val="22"/>
        </w:rPr>
        <w:t>ts that any program can use</w:t>
      </w:r>
      <w:r w:rsidR="008D0D1B">
        <w:rPr>
          <w:rFonts w:asciiTheme="majorHAnsi" w:hAnsiTheme="majorHAnsi"/>
          <w:sz w:val="22"/>
          <w:szCs w:val="22"/>
        </w:rPr>
        <w:t xml:space="preserve">. </w:t>
      </w:r>
      <w:r w:rsidR="00B1255E">
        <w:rPr>
          <w:rFonts w:asciiTheme="majorHAnsi" w:hAnsiTheme="majorHAnsi"/>
          <w:sz w:val="22"/>
          <w:szCs w:val="22"/>
        </w:rPr>
        <w:t>A CLSID (class ID) is a GUID that referenc</w:t>
      </w:r>
      <w:r w:rsidR="00F16BCD">
        <w:rPr>
          <w:rFonts w:asciiTheme="majorHAnsi" w:hAnsiTheme="majorHAnsi"/>
          <w:sz w:val="22"/>
          <w:szCs w:val="22"/>
        </w:rPr>
        <w:t xml:space="preserve">es a COM object while a GUID is a number that identifies resources. </w:t>
      </w:r>
      <w:r w:rsidR="00FD51F4">
        <w:rPr>
          <w:rFonts w:asciiTheme="majorHAnsi" w:hAnsiTheme="majorHAnsi"/>
          <w:sz w:val="22"/>
          <w:szCs w:val="22"/>
        </w:rPr>
        <w:t>When we run our</w:t>
      </w:r>
      <w:r w:rsidR="00484100">
        <w:rPr>
          <w:rFonts w:asciiTheme="majorHAnsi" w:hAnsiTheme="majorHAnsi"/>
          <w:sz w:val="22"/>
          <w:szCs w:val="22"/>
        </w:rPr>
        <w:t xml:space="preserve"> COM object</w:t>
      </w:r>
      <w:r w:rsidR="001A3027">
        <w:rPr>
          <w:rFonts w:asciiTheme="majorHAnsi" w:hAnsiTheme="majorHAnsi"/>
          <w:sz w:val="22"/>
          <w:szCs w:val="22"/>
        </w:rPr>
        <w:t xml:space="preserve">, </w:t>
      </w:r>
      <w:r w:rsidR="00FD51F4">
        <w:rPr>
          <w:rFonts w:asciiTheme="majorHAnsi" w:hAnsiTheme="majorHAnsi"/>
          <w:sz w:val="22"/>
          <w:szCs w:val="22"/>
        </w:rPr>
        <w:t>it isn’t our malware that is running, but an environmentally neutral obje</w:t>
      </w:r>
      <w:r w:rsidR="001947BE">
        <w:rPr>
          <w:rFonts w:asciiTheme="majorHAnsi" w:hAnsiTheme="majorHAnsi"/>
          <w:sz w:val="22"/>
          <w:szCs w:val="22"/>
        </w:rPr>
        <w:t>ct that has the same properties as our malware.</w:t>
      </w:r>
      <w:r w:rsidR="00F85A25">
        <w:rPr>
          <w:rFonts w:asciiTheme="majorHAnsi" w:hAnsiTheme="majorHAnsi"/>
          <w:sz w:val="22"/>
          <w:szCs w:val="22"/>
        </w:rPr>
        <w:t xml:space="preserve"> This is the reason iexplorer.exe doesn’t appear as a child process of our malware.</w:t>
      </w:r>
    </w:p>
    <w:p w14:paraId="4049FB67" w14:textId="4F50C4A9" w:rsidR="00626648" w:rsidRDefault="00626648" w:rsidP="00DB6F62">
      <w:pPr>
        <w:rPr>
          <w:rFonts w:asciiTheme="majorHAnsi" w:hAnsiTheme="majorHAnsi"/>
          <w:sz w:val="22"/>
          <w:szCs w:val="22"/>
        </w:rPr>
      </w:pPr>
    </w:p>
    <w:p w14:paraId="0319FEDA" w14:textId="7BC58011" w:rsidR="00626648" w:rsidRDefault="00E65EE0" w:rsidP="00DB6F62">
      <w:pPr>
        <w:rPr>
          <w:rFonts w:asciiTheme="majorHAnsi" w:hAnsiTheme="majorHAnsi"/>
          <w:sz w:val="22"/>
          <w:szCs w:val="22"/>
        </w:rPr>
      </w:pPr>
      <w:r>
        <w:rPr>
          <w:rFonts w:asciiTheme="majorHAnsi" w:hAnsiTheme="majorHAnsi"/>
          <w:sz w:val="22"/>
          <w:szCs w:val="22"/>
        </w:rPr>
        <w:t xml:space="preserve">We can see that in the malware there is a </w:t>
      </w:r>
      <w:r w:rsidR="002402FD">
        <w:rPr>
          <w:rFonts w:asciiTheme="majorHAnsi" w:hAnsiTheme="majorHAnsi"/>
          <w:sz w:val="22"/>
          <w:szCs w:val="22"/>
        </w:rPr>
        <w:t xml:space="preserve">call to CoCreateInstance and </w:t>
      </w:r>
      <w:r w:rsidR="00D24553">
        <w:rPr>
          <w:rFonts w:asciiTheme="majorHAnsi" w:hAnsiTheme="majorHAnsi"/>
          <w:sz w:val="22"/>
          <w:szCs w:val="22"/>
        </w:rPr>
        <w:t>a</w:t>
      </w:r>
      <w:r w:rsidR="002402FD">
        <w:rPr>
          <w:rFonts w:asciiTheme="majorHAnsi" w:hAnsiTheme="majorHAnsi"/>
          <w:sz w:val="22"/>
          <w:szCs w:val="22"/>
        </w:rPr>
        <w:t xml:space="preserve"> </w:t>
      </w:r>
      <w:r w:rsidR="00057FF2">
        <w:rPr>
          <w:rFonts w:asciiTheme="majorHAnsi" w:hAnsiTheme="majorHAnsi"/>
          <w:sz w:val="22"/>
          <w:szCs w:val="22"/>
        </w:rPr>
        <w:t>CLSID</w:t>
      </w:r>
      <w:r w:rsidR="0045362A">
        <w:rPr>
          <w:rFonts w:asciiTheme="majorHAnsi" w:hAnsiTheme="majorHAnsi"/>
          <w:sz w:val="22"/>
          <w:szCs w:val="22"/>
        </w:rPr>
        <w:t xml:space="preserve"> passed</w:t>
      </w:r>
      <w:r w:rsidR="007551A1">
        <w:rPr>
          <w:rFonts w:asciiTheme="majorHAnsi" w:hAnsiTheme="majorHAnsi"/>
          <w:sz w:val="22"/>
          <w:szCs w:val="22"/>
        </w:rPr>
        <w:t xml:space="preserve"> </w:t>
      </w:r>
      <w:r w:rsidR="002402FD">
        <w:rPr>
          <w:rFonts w:asciiTheme="majorHAnsi" w:hAnsiTheme="majorHAnsi"/>
          <w:sz w:val="22"/>
          <w:szCs w:val="22"/>
        </w:rPr>
        <w:t xml:space="preserve">is </w:t>
      </w:r>
      <w:r w:rsidR="0031301B">
        <w:rPr>
          <w:rFonts w:asciiTheme="majorHAnsi" w:hAnsiTheme="majorHAnsi"/>
          <w:sz w:val="22"/>
          <w:szCs w:val="22"/>
        </w:rPr>
        <w:t xml:space="preserve">in, </w:t>
      </w:r>
      <w:r w:rsidR="002402FD">
        <w:rPr>
          <w:rFonts w:asciiTheme="majorHAnsi" w:hAnsiTheme="majorHAnsi"/>
          <w:sz w:val="22"/>
          <w:szCs w:val="22"/>
        </w:rPr>
        <w:t xml:space="preserve">shown in the stack view underneath. While </w:t>
      </w:r>
      <w:r w:rsidR="00B466D1">
        <w:rPr>
          <w:rFonts w:asciiTheme="majorHAnsi" w:hAnsiTheme="majorHAnsi"/>
          <w:sz w:val="22"/>
          <w:szCs w:val="22"/>
        </w:rPr>
        <w:t xml:space="preserve">the </w:t>
      </w:r>
      <w:r w:rsidR="00C6627D">
        <w:rPr>
          <w:rFonts w:asciiTheme="majorHAnsi" w:hAnsiTheme="majorHAnsi"/>
          <w:sz w:val="22"/>
          <w:szCs w:val="22"/>
        </w:rPr>
        <w:t>argument</w:t>
      </w:r>
      <w:r w:rsidR="002402FD">
        <w:rPr>
          <w:rFonts w:asciiTheme="majorHAnsi" w:hAnsiTheme="majorHAnsi"/>
          <w:sz w:val="22"/>
          <w:szCs w:val="22"/>
        </w:rPr>
        <w:t xml:space="preserve"> is in hex</w:t>
      </w:r>
      <w:r w:rsidR="00A22E77">
        <w:rPr>
          <w:rFonts w:asciiTheme="majorHAnsi" w:hAnsiTheme="majorHAnsi"/>
          <w:sz w:val="22"/>
          <w:szCs w:val="22"/>
        </w:rPr>
        <w:t xml:space="preserve"> and little-endian format</w:t>
      </w:r>
      <w:r w:rsidR="00123773">
        <w:rPr>
          <w:rFonts w:asciiTheme="majorHAnsi" w:hAnsiTheme="majorHAnsi"/>
          <w:sz w:val="22"/>
          <w:szCs w:val="22"/>
        </w:rPr>
        <w:t xml:space="preserve"> (basically stored</w:t>
      </w:r>
      <w:r w:rsidR="00144341">
        <w:rPr>
          <w:rFonts w:asciiTheme="majorHAnsi" w:hAnsiTheme="majorHAnsi"/>
          <w:sz w:val="22"/>
          <w:szCs w:val="22"/>
        </w:rPr>
        <w:t xml:space="preserve"> in </w:t>
      </w:r>
      <w:proofErr w:type="gramStart"/>
      <w:r w:rsidR="00467382">
        <w:rPr>
          <w:rFonts w:asciiTheme="majorHAnsi" w:hAnsiTheme="majorHAnsi"/>
          <w:sz w:val="22"/>
          <w:szCs w:val="22"/>
        </w:rPr>
        <w:t>8</w:t>
      </w:r>
      <w:r w:rsidR="00123773">
        <w:rPr>
          <w:rFonts w:asciiTheme="majorHAnsi" w:hAnsiTheme="majorHAnsi"/>
          <w:sz w:val="22"/>
          <w:szCs w:val="22"/>
        </w:rPr>
        <w:t xml:space="preserve"> byte</w:t>
      </w:r>
      <w:proofErr w:type="gramEnd"/>
      <w:r w:rsidR="00123773">
        <w:rPr>
          <w:rFonts w:asciiTheme="majorHAnsi" w:hAnsiTheme="majorHAnsi"/>
          <w:sz w:val="22"/>
          <w:szCs w:val="22"/>
        </w:rPr>
        <w:t xml:space="preserve"> size chunks </w:t>
      </w:r>
      <w:r w:rsidR="00144341">
        <w:rPr>
          <w:rFonts w:asciiTheme="majorHAnsi" w:hAnsiTheme="majorHAnsi"/>
          <w:sz w:val="22"/>
          <w:szCs w:val="22"/>
        </w:rPr>
        <w:t>in reverse order</w:t>
      </w:r>
      <w:r w:rsidR="00123773">
        <w:rPr>
          <w:rFonts w:asciiTheme="majorHAnsi" w:hAnsiTheme="majorHAnsi"/>
          <w:sz w:val="22"/>
          <w:szCs w:val="22"/>
        </w:rPr>
        <w:t>)</w:t>
      </w:r>
      <w:r w:rsidR="009B48AB">
        <w:rPr>
          <w:rFonts w:asciiTheme="majorHAnsi" w:hAnsiTheme="majorHAnsi"/>
          <w:sz w:val="22"/>
          <w:szCs w:val="22"/>
        </w:rPr>
        <w:t xml:space="preserve">, the value </w:t>
      </w:r>
      <w:r w:rsidR="002402FD">
        <w:rPr>
          <w:rFonts w:asciiTheme="majorHAnsi" w:hAnsiTheme="majorHAnsi"/>
          <w:sz w:val="22"/>
          <w:szCs w:val="22"/>
        </w:rPr>
        <w:t>0</w:t>
      </w:r>
      <w:r w:rsidR="002402FD" w:rsidRPr="002402FD">
        <w:rPr>
          <w:rFonts w:asciiTheme="majorHAnsi" w:hAnsiTheme="majorHAnsi"/>
          <w:sz w:val="22"/>
          <w:szCs w:val="22"/>
        </w:rPr>
        <w:t>002DF01-0000-0000-C000-000000000046</w:t>
      </w:r>
      <w:r w:rsidR="00B910F3">
        <w:rPr>
          <w:rFonts w:asciiTheme="majorHAnsi" w:hAnsiTheme="majorHAnsi"/>
          <w:sz w:val="22"/>
          <w:szCs w:val="22"/>
        </w:rPr>
        <w:t xml:space="preserve"> </w:t>
      </w:r>
      <w:r w:rsidR="002402FD">
        <w:rPr>
          <w:rFonts w:asciiTheme="majorHAnsi" w:hAnsiTheme="majorHAnsi"/>
          <w:sz w:val="22"/>
          <w:szCs w:val="22"/>
        </w:rPr>
        <w:t>is the CLSID of Internet E</w:t>
      </w:r>
      <w:r w:rsidR="00DB2311">
        <w:rPr>
          <w:rFonts w:asciiTheme="majorHAnsi" w:hAnsiTheme="majorHAnsi"/>
          <w:sz w:val="22"/>
          <w:szCs w:val="22"/>
        </w:rPr>
        <w:t xml:space="preserve">xplorer. Internet Explorer </w:t>
      </w:r>
      <w:r w:rsidR="00C8442A">
        <w:rPr>
          <w:rFonts w:asciiTheme="majorHAnsi" w:hAnsiTheme="majorHAnsi"/>
          <w:sz w:val="22"/>
          <w:szCs w:val="22"/>
        </w:rPr>
        <w:t xml:space="preserve">is </w:t>
      </w:r>
      <w:r w:rsidR="00CD4489">
        <w:rPr>
          <w:rFonts w:asciiTheme="majorHAnsi" w:hAnsiTheme="majorHAnsi"/>
          <w:sz w:val="22"/>
          <w:szCs w:val="22"/>
        </w:rPr>
        <w:t>then created as a COM object</w:t>
      </w:r>
      <w:r w:rsidR="00280DBB">
        <w:rPr>
          <w:rFonts w:asciiTheme="majorHAnsi" w:hAnsiTheme="majorHAnsi"/>
          <w:sz w:val="22"/>
          <w:szCs w:val="22"/>
        </w:rPr>
        <w:t xml:space="preserve"> </w:t>
      </w:r>
      <w:r w:rsidR="004A3D63">
        <w:rPr>
          <w:rFonts w:asciiTheme="majorHAnsi" w:hAnsiTheme="majorHAnsi"/>
          <w:sz w:val="22"/>
          <w:szCs w:val="22"/>
        </w:rPr>
        <w:t>which explains why it was</w:t>
      </w:r>
      <w:r w:rsidR="00624938">
        <w:rPr>
          <w:rFonts w:asciiTheme="majorHAnsi" w:hAnsiTheme="majorHAnsi"/>
          <w:sz w:val="22"/>
          <w:szCs w:val="22"/>
        </w:rPr>
        <w:t xml:space="preserve"> </w:t>
      </w:r>
      <w:r w:rsidR="00280DBB">
        <w:rPr>
          <w:rFonts w:asciiTheme="majorHAnsi" w:hAnsiTheme="majorHAnsi"/>
          <w:sz w:val="22"/>
          <w:szCs w:val="22"/>
        </w:rPr>
        <w:t>spawn</w:t>
      </w:r>
      <w:r w:rsidR="00D24553">
        <w:rPr>
          <w:rFonts w:asciiTheme="majorHAnsi" w:hAnsiTheme="majorHAnsi"/>
          <w:sz w:val="22"/>
          <w:szCs w:val="22"/>
        </w:rPr>
        <w:t>ed</w:t>
      </w:r>
      <w:r w:rsidR="00913448">
        <w:rPr>
          <w:rFonts w:asciiTheme="majorHAnsi" w:hAnsiTheme="majorHAnsi"/>
          <w:sz w:val="22"/>
          <w:szCs w:val="22"/>
        </w:rPr>
        <w:t xml:space="preserve"> under svchost.exe.</w:t>
      </w:r>
    </w:p>
    <w:p w14:paraId="5CA163DE" w14:textId="77777777" w:rsidR="00626648" w:rsidRDefault="00626648" w:rsidP="00DB6F62">
      <w:pPr>
        <w:rPr>
          <w:rFonts w:asciiTheme="majorHAnsi" w:hAnsiTheme="majorHAnsi"/>
          <w:sz w:val="22"/>
          <w:szCs w:val="22"/>
        </w:rPr>
      </w:pPr>
    </w:p>
    <w:p w14:paraId="12C8BB13" w14:textId="50B4401C" w:rsidR="00626648" w:rsidRDefault="00626648" w:rsidP="00DB6F62">
      <w:pPr>
        <w:rPr>
          <w:rFonts w:asciiTheme="majorHAnsi" w:hAnsiTheme="majorHAnsi"/>
          <w:sz w:val="22"/>
          <w:szCs w:val="22"/>
        </w:rPr>
      </w:pPr>
      <w:r>
        <w:rPr>
          <w:noProof/>
        </w:rPr>
        <w:drawing>
          <wp:anchor distT="0" distB="0" distL="114300" distR="114300" simplePos="0" relativeHeight="251706368" behindDoc="0" locked="0" layoutInCell="1" allowOverlap="1" wp14:anchorId="5A1C59CB" wp14:editId="35BC8EEF">
            <wp:simplePos x="0" y="0"/>
            <wp:positionH relativeFrom="margin">
              <wp:posOffset>421952</wp:posOffset>
            </wp:positionH>
            <wp:positionV relativeFrom="paragraph">
              <wp:posOffset>41161</wp:posOffset>
            </wp:positionV>
            <wp:extent cx="4967605" cy="154813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43341" b="19398"/>
                    <a:stretch/>
                  </pic:blipFill>
                  <pic:spPr bwMode="auto">
                    <a:xfrm>
                      <a:off x="0" y="0"/>
                      <a:ext cx="4967605" cy="1548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FF6D61" w14:textId="7ABF2783" w:rsidR="0011664D" w:rsidRPr="0011449C" w:rsidRDefault="0011449C" w:rsidP="00DB6F62">
      <w:pPr>
        <w:rPr>
          <w:rFonts w:asciiTheme="majorHAnsi" w:hAnsiTheme="majorHAnsi"/>
          <w:sz w:val="22"/>
          <w:szCs w:val="22"/>
        </w:rPr>
      </w:pPr>
      <w:r>
        <w:rPr>
          <w:rFonts w:asciiTheme="majorHAnsi" w:hAnsiTheme="majorHAnsi"/>
          <w:sz w:val="22"/>
          <w:szCs w:val="22"/>
        </w:rPr>
        <w:t>We can see another use of</w:t>
      </w:r>
      <w:r w:rsidR="00422F7F">
        <w:rPr>
          <w:rFonts w:asciiTheme="majorHAnsi" w:hAnsiTheme="majorHAnsi"/>
          <w:sz w:val="22"/>
          <w:szCs w:val="22"/>
        </w:rPr>
        <w:t xml:space="preserve"> a</w:t>
      </w:r>
      <w:r>
        <w:rPr>
          <w:rFonts w:asciiTheme="majorHAnsi" w:hAnsiTheme="majorHAnsi"/>
          <w:sz w:val="22"/>
          <w:szCs w:val="22"/>
        </w:rPr>
        <w:t xml:space="preserve"> COM object in our </w:t>
      </w:r>
      <w:r w:rsidR="0011664D">
        <w:rPr>
          <w:rFonts w:asciiTheme="majorHAnsi" w:hAnsiTheme="majorHAnsi"/>
          <w:sz w:val="22"/>
          <w:szCs w:val="22"/>
        </w:rPr>
        <w:t>original P</w:t>
      </w:r>
      <w:r w:rsidR="00964430">
        <w:rPr>
          <w:rFonts w:asciiTheme="majorHAnsi" w:hAnsiTheme="majorHAnsi"/>
          <w:sz w:val="22"/>
          <w:szCs w:val="22"/>
        </w:rPr>
        <w:t xml:space="preserve">owerShell code run by our macro. </w:t>
      </w:r>
      <w:r w:rsidR="00422F7F">
        <w:rPr>
          <w:rFonts w:asciiTheme="majorHAnsi" w:hAnsiTheme="majorHAnsi"/>
          <w:sz w:val="22"/>
          <w:szCs w:val="22"/>
        </w:rPr>
        <w:t>T</w:t>
      </w:r>
      <w:r w:rsidR="00964430">
        <w:rPr>
          <w:rFonts w:asciiTheme="majorHAnsi" w:hAnsiTheme="majorHAnsi"/>
          <w:sz w:val="22"/>
          <w:szCs w:val="22"/>
        </w:rPr>
        <w:t>he</w:t>
      </w:r>
      <w:r w:rsidR="00422F7F">
        <w:rPr>
          <w:rFonts w:asciiTheme="majorHAnsi" w:hAnsiTheme="majorHAnsi"/>
          <w:sz w:val="22"/>
          <w:szCs w:val="22"/>
        </w:rPr>
        <w:t>re is a</w:t>
      </w:r>
      <w:r w:rsidR="00964430">
        <w:rPr>
          <w:rFonts w:asciiTheme="majorHAnsi" w:hAnsiTheme="majorHAnsi"/>
          <w:sz w:val="22"/>
          <w:szCs w:val="22"/>
        </w:rPr>
        <w:t xml:space="preserve"> CLSID referenced in </w:t>
      </w:r>
      <w:r w:rsidR="00074111">
        <w:rPr>
          <w:rFonts w:asciiTheme="majorHAnsi" w:hAnsiTheme="majorHAnsi"/>
          <w:sz w:val="22"/>
          <w:szCs w:val="22"/>
        </w:rPr>
        <w:t>$clsid</w:t>
      </w:r>
      <w:r w:rsidR="0011664D">
        <w:rPr>
          <w:rFonts w:asciiTheme="majorHAnsi" w:hAnsiTheme="majorHAnsi"/>
          <w:sz w:val="22"/>
          <w:szCs w:val="22"/>
        </w:rPr>
        <w:t xml:space="preserve"> (line 21) and a</w:t>
      </w:r>
      <w:r w:rsidR="00964430">
        <w:rPr>
          <w:rFonts w:asciiTheme="majorHAnsi" w:hAnsiTheme="majorHAnsi"/>
          <w:sz w:val="22"/>
          <w:szCs w:val="22"/>
        </w:rPr>
        <w:t xml:space="preserve"> call to </w:t>
      </w:r>
      <w:r w:rsidR="002B48D2">
        <w:rPr>
          <w:rFonts w:asciiTheme="majorHAnsi" w:hAnsiTheme="majorHAnsi"/>
          <w:sz w:val="22"/>
          <w:szCs w:val="22"/>
        </w:rPr>
        <w:t>ShellExecute (</w:t>
      </w:r>
      <w:r w:rsidR="0011664D">
        <w:rPr>
          <w:rFonts w:asciiTheme="majorHAnsi" w:hAnsiTheme="majorHAnsi"/>
          <w:sz w:val="22"/>
          <w:szCs w:val="22"/>
        </w:rPr>
        <w:t>line 27)</w:t>
      </w:r>
      <w:r w:rsidR="00271997">
        <w:rPr>
          <w:rFonts w:asciiTheme="majorHAnsi" w:hAnsiTheme="majorHAnsi"/>
          <w:sz w:val="22"/>
          <w:szCs w:val="22"/>
        </w:rPr>
        <w:t xml:space="preserve">. The </w:t>
      </w:r>
      <w:r w:rsidR="00AA4879">
        <w:rPr>
          <w:rFonts w:asciiTheme="majorHAnsi" w:hAnsiTheme="majorHAnsi"/>
          <w:sz w:val="22"/>
          <w:szCs w:val="22"/>
        </w:rPr>
        <w:t>GUID</w:t>
      </w:r>
      <w:r w:rsidR="00271997">
        <w:rPr>
          <w:rFonts w:asciiTheme="majorHAnsi" w:hAnsiTheme="majorHAnsi"/>
          <w:sz w:val="22"/>
          <w:szCs w:val="22"/>
        </w:rPr>
        <w:t xml:space="preserve"> referenced in line 21 (the string that says C08AF…) re</w:t>
      </w:r>
      <w:r w:rsidR="00C8697F">
        <w:rPr>
          <w:rFonts w:asciiTheme="majorHAnsi" w:hAnsiTheme="majorHAnsi"/>
          <w:sz w:val="22"/>
          <w:szCs w:val="22"/>
        </w:rPr>
        <w:t>solves to a CLSID that re</w:t>
      </w:r>
      <w:r w:rsidR="00271997">
        <w:rPr>
          <w:rFonts w:asciiTheme="majorHAnsi" w:hAnsiTheme="majorHAnsi"/>
          <w:sz w:val="22"/>
          <w:szCs w:val="22"/>
        </w:rPr>
        <w:t>ferences the object ShellBrowserWindow</w:t>
      </w:r>
      <w:r w:rsidR="006620C4">
        <w:rPr>
          <w:rFonts w:asciiTheme="majorHAnsi" w:hAnsiTheme="majorHAnsi"/>
          <w:sz w:val="22"/>
          <w:szCs w:val="22"/>
        </w:rPr>
        <w:t xml:space="preserve">. This object can </w:t>
      </w:r>
      <w:r w:rsidR="00271997">
        <w:rPr>
          <w:rFonts w:asciiTheme="majorHAnsi" w:hAnsiTheme="majorHAnsi"/>
          <w:sz w:val="22"/>
          <w:szCs w:val="22"/>
        </w:rPr>
        <w:t>execute new process</w:t>
      </w:r>
      <w:r w:rsidR="00437145">
        <w:rPr>
          <w:rFonts w:asciiTheme="majorHAnsi" w:hAnsiTheme="majorHAnsi"/>
          <w:sz w:val="22"/>
          <w:szCs w:val="22"/>
        </w:rPr>
        <w:t>es</w:t>
      </w:r>
      <w:r w:rsidR="006620C4">
        <w:rPr>
          <w:rFonts w:asciiTheme="majorHAnsi" w:hAnsiTheme="majorHAnsi"/>
          <w:sz w:val="22"/>
          <w:szCs w:val="22"/>
        </w:rPr>
        <w:t xml:space="preserve"> under explorer.exe and therefore those processes</w:t>
      </w:r>
      <w:r w:rsidR="00271997">
        <w:rPr>
          <w:rFonts w:asciiTheme="majorHAnsi" w:hAnsiTheme="majorHAnsi"/>
          <w:sz w:val="22"/>
          <w:szCs w:val="22"/>
        </w:rPr>
        <w:t xml:space="preserve"> won’t appear as children of </w:t>
      </w:r>
      <w:r w:rsidR="00893E1A">
        <w:rPr>
          <w:rFonts w:asciiTheme="majorHAnsi" w:hAnsiTheme="majorHAnsi"/>
          <w:sz w:val="22"/>
          <w:szCs w:val="22"/>
        </w:rPr>
        <w:t>our</w:t>
      </w:r>
      <w:r w:rsidR="00271997">
        <w:rPr>
          <w:rFonts w:asciiTheme="majorHAnsi" w:hAnsiTheme="majorHAnsi"/>
          <w:sz w:val="22"/>
          <w:szCs w:val="22"/>
        </w:rPr>
        <w:t xml:space="preserve"> process. In </w:t>
      </w:r>
      <w:r w:rsidR="00EA31D8">
        <w:rPr>
          <w:rFonts w:asciiTheme="majorHAnsi" w:hAnsiTheme="majorHAnsi"/>
          <w:sz w:val="22"/>
          <w:szCs w:val="22"/>
        </w:rPr>
        <w:t>our macro’s</w:t>
      </w:r>
      <w:r w:rsidR="00271997">
        <w:rPr>
          <w:rFonts w:asciiTheme="majorHAnsi" w:hAnsiTheme="majorHAnsi"/>
          <w:sz w:val="22"/>
          <w:szCs w:val="22"/>
        </w:rPr>
        <w:t xml:space="preserve"> case, it would execute the malware </w:t>
      </w:r>
      <w:r w:rsidR="00311622">
        <w:rPr>
          <w:rFonts w:asciiTheme="majorHAnsi" w:hAnsiTheme="majorHAnsi"/>
          <w:sz w:val="22"/>
          <w:szCs w:val="22"/>
        </w:rPr>
        <w:t>under explorer.exe instead of a</w:t>
      </w:r>
      <w:r w:rsidR="00271997">
        <w:rPr>
          <w:rFonts w:asciiTheme="majorHAnsi" w:hAnsiTheme="majorHAnsi"/>
          <w:sz w:val="22"/>
          <w:szCs w:val="22"/>
        </w:rPr>
        <w:t xml:space="preserve">s a child process of </w:t>
      </w:r>
      <w:r w:rsidR="00E87BF3">
        <w:rPr>
          <w:rFonts w:asciiTheme="majorHAnsi" w:hAnsiTheme="majorHAnsi"/>
          <w:sz w:val="22"/>
          <w:szCs w:val="22"/>
        </w:rPr>
        <w:t>Microsoft</w:t>
      </w:r>
      <w:r w:rsidR="00271997">
        <w:rPr>
          <w:rFonts w:asciiTheme="majorHAnsi" w:hAnsiTheme="majorHAnsi"/>
          <w:sz w:val="22"/>
          <w:szCs w:val="22"/>
        </w:rPr>
        <w:t xml:space="preserve"> Word. </w:t>
      </w:r>
    </w:p>
    <w:p w14:paraId="5A602A97" w14:textId="5025A24C" w:rsidR="0011664D" w:rsidRDefault="0011664D" w:rsidP="00DB6F62">
      <w:pPr>
        <w:rPr>
          <w:rFonts w:asciiTheme="majorHAnsi" w:hAnsiTheme="majorHAnsi"/>
          <w:sz w:val="22"/>
          <w:szCs w:val="22"/>
        </w:rPr>
      </w:pPr>
    </w:p>
    <w:p w14:paraId="640CA30C" w14:textId="319D266E" w:rsidR="004B15D8" w:rsidRDefault="007D5567" w:rsidP="00DB6F62">
      <w:pPr>
        <w:rPr>
          <w:rFonts w:asciiTheme="majorHAnsi" w:hAnsiTheme="majorHAnsi"/>
          <w:sz w:val="22"/>
          <w:szCs w:val="22"/>
        </w:rPr>
      </w:pPr>
      <w:r>
        <w:rPr>
          <w:rFonts w:asciiTheme="majorHAnsi" w:hAnsiTheme="majorHAnsi"/>
          <w:sz w:val="22"/>
          <w:szCs w:val="22"/>
        </w:rPr>
        <w:t xml:space="preserve">Lastly, one of the things I </w:t>
      </w:r>
      <w:r w:rsidR="00826950">
        <w:rPr>
          <w:rFonts w:asciiTheme="majorHAnsi" w:hAnsiTheme="majorHAnsi"/>
          <w:sz w:val="22"/>
          <w:szCs w:val="22"/>
        </w:rPr>
        <w:t>misunderstood</w:t>
      </w:r>
      <w:r>
        <w:rPr>
          <w:rFonts w:asciiTheme="majorHAnsi" w:hAnsiTheme="majorHAnsi"/>
          <w:sz w:val="22"/>
          <w:szCs w:val="22"/>
        </w:rPr>
        <w:t xml:space="preserve"> was the URL encoding. The URL’s created were not just random strings as I</w:t>
      </w:r>
      <w:r w:rsidR="007C2295">
        <w:rPr>
          <w:rFonts w:asciiTheme="majorHAnsi" w:hAnsiTheme="majorHAnsi"/>
          <w:sz w:val="22"/>
          <w:szCs w:val="22"/>
        </w:rPr>
        <w:t xml:space="preserve"> </w:t>
      </w:r>
      <w:r w:rsidR="00796954">
        <w:rPr>
          <w:rFonts w:asciiTheme="majorHAnsi" w:hAnsiTheme="majorHAnsi"/>
          <w:sz w:val="22"/>
          <w:szCs w:val="22"/>
        </w:rPr>
        <w:t>had</w:t>
      </w:r>
      <w:r>
        <w:rPr>
          <w:rFonts w:asciiTheme="majorHAnsi" w:hAnsiTheme="majorHAnsi"/>
          <w:sz w:val="22"/>
          <w:szCs w:val="22"/>
        </w:rPr>
        <w:t xml:space="preserve"> thought but instead details about the environment being sent back to the malware server. </w:t>
      </w:r>
      <w:r>
        <w:rPr>
          <w:rFonts w:asciiTheme="majorHAnsi" w:hAnsiTheme="majorHAnsi"/>
          <w:sz w:val="22"/>
          <w:szCs w:val="22"/>
        </w:rPr>
        <w:lastRenderedPageBreak/>
        <w:t>While I had found the strings being encoded in the malware and questioned where they were being used,</w:t>
      </w:r>
      <w:r w:rsidR="00347A9C">
        <w:rPr>
          <w:rFonts w:asciiTheme="majorHAnsi" w:hAnsiTheme="majorHAnsi"/>
          <w:sz w:val="22"/>
          <w:szCs w:val="22"/>
        </w:rPr>
        <w:t xml:space="preserve"> originally </w:t>
      </w:r>
      <w:r w:rsidR="008435AA">
        <w:rPr>
          <w:rFonts w:asciiTheme="majorHAnsi" w:hAnsiTheme="majorHAnsi"/>
          <w:sz w:val="22"/>
          <w:szCs w:val="22"/>
        </w:rPr>
        <w:t>thinking</w:t>
      </w:r>
      <w:r w:rsidR="00347A9C">
        <w:rPr>
          <w:rFonts w:asciiTheme="majorHAnsi" w:hAnsiTheme="majorHAnsi"/>
          <w:sz w:val="22"/>
          <w:szCs w:val="22"/>
        </w:rPr>
        <w:t xml:space="preserve"> as parameters in the request,</w:t>
      </w:r>
      <w:r>
        <w:rPr>
          <w:rFonts w:asciiTheme="majorHAnsi" w:hAnsiTheme="majorHAnsi"/>
          <w:sz w:val="22"/>
          <w:szCs w:val="22"/>
        </w:rPr>
        <w:t xml:space="preserve"> I failed to </w:t>
      </w:r>
      <w:r w:rsidR="00452878">
        <w:rPr>
          <w:rFonts w:asciiTheme="majorHAnsi" w:hAnsiTheme="majorHAnsi"/>
          <w:sz w:val="22"/>
          <w:szCs w:val="22"/>
        </w:rPr>
        <w:t>relate it to the URL. I did</w:t>
      </w:r>
      <w:r w:rsidR="00E22D86">
        <w:rPr>
          <w:rFonts w:asciiTheme="majorHAnsi" w:hAnsiTheme="majorHAnsi"/>
          <w:sz w:val="22"/>
          <w:szCs w:val="22"/>
        </w:rPr>
        <w:t xml:space="preserve"> however</w:t>
      </w:r>
      <w:r w:rsidR="00452878">
        <w:rPr>
          <w:rFonts w:asciiTheme="majorHAnsi" w:hAnsiTheme="majorHAnsi"/>
          <w:sz w:val="22"/>
          <w:szCs w:val="22"/>
        </w:rPr>
        <w:t xml:space="preserve"> think the URL might be the encoded version of something</w:t>
      </w:r>
      <w:r w:rsidR="006A7573">
        <w:rPr>
          <w:rFonts w:asciiTheme="majorHAnsi" w:hAnsiTheme="majorHAnsi"/>
          <w:sz w:val="22"/>
          <w:szCs w:val="22"/>
        </w:rPr>
        <w:t xml:space="preserve"> </w:t>
      </w:r>
      <w:r w:rsidR="00CB0E1A">
        <w:rPr>
          <w:rFonts w:asciiTheme="majorHAnsi" w:hAnsiTheme="majorHAnsi"/>
          <w:sz w:val="22"/>
          <w:szCs w:val="22"/>
        </w:rPr>
        <w:t>but didn’t pursue it far enough</w:t>
      </w:r>
      <w:r w:rsidR="009D4276">
        <w:rPr>
          <w:rFonts w:asciiTheme="majorHAnsi" w:hAnsiTheme="majorHAnsi"/>
          <w:sz w:val="22"/>
          <w:szCs w:val="22"/>
        </w:rPr>
        <w:t>.</w:t>
      </w:r>
    </w:p>
    <w:p w14:paraId="423557A3" w14:textId="7555C941" w:rsidR="00582378" w:rsidRDefault="00924C0A">
      <w:pPr>
        <w:rPr>
          <w:rFonts w:asciiTheme="majorHAnsi" w:hAnsiTheme="majorHAnsi"/>
          <w:sz w:val="22"/>
          <w:szCs w:val="22"/>
        </w:rPr>
      </w:pPr>
      <w:r>
        <w:rPr>
          <w:noProof/>
        </w:rPr>
        <w:drawing>
          <wp:anchor distT="0" distB="0" distL="114300" distR="114300" simplePos="0" relativeHeight="251701248" behindDoc="0" locked="0" layoutInCell="1" allowOverlap="1" wp14:anchorId="105E7AEA" wp14:editId="2D99AB88">
            <wp:simplePos x="0" y="0"/>
            <wp:positionH relativeFrom="column">
              <wp:posOffset>19050</wp:posOffset>
            </wp:positionH>
            <wp:positionV relativeFrom="paragraph">
              <wp:posOffset>250190</wp:posOffset>
            </wp:positionV>
            <wp:extent cx="5943600" cy="1600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073"/>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E03D17" w14:textId="2A94974A" w:rsidR="00582378" w:rsidRDefault="00582378">
      <w:pPr>
        <w:rPr>
          <w:rFonts w:asciiTheme="majorHAnsi" w:hAnsiTheme="majorHAnsi"/>
          <w:sz w:val="22"/>
          <w:szCs w:val="22"/>
        </w:rPr>
      </w:pPr>
    </w:p>
    <w:p w14:paraId="65EF0386" w14:textId="69ED1921" w:rsidR="00422F7F" w:rsidRDefault="00582378">
      <w:pPr>
        <w:rPr>
          <w:rFonts w:asciiTheme="majorHAnsi" w:hAnsiTheme="majorHAnsi"/>
          <w:sz w:val="22"/>
          <w:szCs w:val="22"/>
        </w:rPr>
      </w:pPr>
      <w:r>
        <w:rPr>
          <w:rFonts w:asciiTheme="majorHAnsi" w:hAnsiTheme="majorHAnsi"/>
          <w:sz w:val="22"/>
          <w:szCs w:val="22"/>
        </w:rPr>
        <w:t xml:space="preserve">It turns out, </w:t>
      </w:r>
      <w:r w:rsidR="009D4276">
        <w:rPr>
          <w:rFonts w:asciiTheme="majorHAnsi" w:hAnsiTheme="majorHAnsi"/>
          <w:sz w:val="22"/>
          <w:szCs w:val="22"/>
        </w:rPr>
        <w:t xml:space="preserve">the malware sends the information above to the C&amp;C server </w:t>
      </w:r>
      <w:r w:rsidR="00D52B8B">
        <w:rPr>
          <w:rFonts w:asciiTheme="majorHAnsi" w:hAnsiTheme="majorHAnsi"/>
          <w:sz w:val="22"/>
          <w:szCs w:val="22"/>
        </w:rPr>
        <w:t xml:space="preserve">as part of the URL, </w:t>
      </w:r>
      <w:r w:rsidR="009D4276">
        <w:rPr>
          <w:rFonts w:asciiTheme="majorHAnsi" w:hAnsiTheme="majorHAnsi"/>
          <w:sz w:val="22"/>
          <w:szCs w:val="22"/>
        </w:rPr>
        <w:t xml:space="preserve">encoded in Base64 </w:t>
      </w:r>
      <w:r w:rsidR="00D52B8B">
        <w:rPr>
          <w:rFonts w:asciiTheme="majorHAnsi" w:hAnsiTheme="majorHAnsi"/>
          <w:sz w:val="22"/>
          <w:szCs w:val="22"/>
        </w:rPr>
        <w:t>with</w:t>
      </w:r>
      <w:r w:rsidR="008C4FD9">
        <w:rPr>
          <w:rFonts w:asciiTheme="majorHAnsi" w:hAnsiTheme="majorHAnsi"/>
          <w:sz w:val="22"/>
          <w:szCs w:val="22"/>
        </w:rPr>
        <w:t xml:space="preserve"> some characters </w:t>
      </w:r>
      <w:r w:rsidR="00D52B8B">
        <w:rPr>
          <w:rFonts w:asciiTheme="majorHAnsi" w:hAnsiTheme="majorHAnsi"/>
          <w:sz w:val="22"/>
          <w:szCs w:val="22"/>
        </w:rPr>
        <w:t xml:space="preserve">being replaced </w:t>
      </w:r>
      <w:r w:rsidR="008C4FD9">
        <w:rPr>
          <w:rFonts w:asciiTheme="majorHAnsi" w:hAnsiTheme="majorHAnsi"/>
          <w:sz w:val="22"/>
          <w:szCs w:val="22"/>
        </w:rPr>
        <w:t>with the</w:t>
      </w:r>
      <w:r w:rsidR="00D52B8B">
        <w:rPr>
          <w:rFonts w:asciiTheme="majorHAnsi" w:hAnsiTheme="majorHAnsi"/>
          <w:sz w:val="22"/>
          <w:szCs w:val="22"/>
        </w:rPr>
        <w:t>ir equivalent</w:t>
      </w:r>
      <w:r w:rsidR="008C4FD9">
        <w:rPr>
          <w:rFonts w:asciiTheme="majorHAnsi" w:hAnsiTheme="majorHAnsi"/>
          <w:sz w:val="22"/>
          <w:szCs w:val="22"/>
        </w:rPr>
        <w:t xml:space="preserve"> hex representation in order </w:t>
      </w:r>
      <w:r w:rsidR="00E16CB0">
        <w:rPr>
          <w:rFonts w:asciiTheme="majorHAnsi" w:hAnsiTheme="majorHAnsi"/>
          <w:sz w:val="22"/>
          <w:szCs w:val="22"/>
        </w:rPr>
        <w:t>to fingerprint our computer</w:t>
      </w:r>
      <w:r w:rsidR="00D32B64">
        <w:rPr>
          <w:rFonts w:asciiTheme="majorHAnsi" w:hAnsiTheme="majorHAnsi"/>
          <w:sz w:val="22"/>
          <w:szCs w:val="22"/>
        </w:rPr>
        <w:t>.</w:t>
      </w:r>
      <w:r w:rsidR="000E609B">
        <w:rPr>
          <w:rFonts w:asciiTheme="majorHAnsi" w:hAnsiTheme="majorHAnsi"/>
          <w:sz w:val="22"/>
          <w:szCs w:val="22"/>
        </w:rPr>
        <w:t xml:space="preserve"> </w:t>
      </w:r>
    </w:p>
    <w:p w14:paraId="17E087BC" w14:textId="77777777" w:rsidR="00422F7F" w:rsidRDefault="00422F7F">
      <w:pPr>
        <w:rPr>
          <w:rFonts w:asciiTheme="majorHAnsi" w:hAnsiTheme="majorHAnsi"/>
          <w:sz w:val="22"/>
          <w:szCs w:val="22"/>
        </w:rPr>
      </w:pPr>
    </w:p>
    <w:p w14:paraId="217CB625" w14:textId="2B6F3A96" w:rsidR="00582378" w:rsidRDefault="000E609B">
      <w:pPr>
        <w:rPr>
          <w:rFonts w:asciiTheme="majorHAnsi" w:hAnsiTheme="majorHAnsi"/>
          <w:sz w:val="22"/>
          <w:szCs w:val="22"/>
        </w:rPr>
      </w:pPr>
      <w:r>
        <w:rPr>
          <w:rFonts w:asciiTheme="majorHAnsi" w:hAnsiTheme="majorHAnsi"/>
          <w:sz w:val="22"/>
          <w:szCs w:val="22"/>
        </w:rPr>
        <w:t xml:space="preserve">While I did miss these important areas of the malware, I am quite happy with the overall picture I managed to find. I understand that my lack of experience lead to some of these </w:t>
      </w:r>
      <w:proofErr w:type="gramStart"/>
      <w:r>
        <w:rPr>
          <w:rFonts w:asciiTheme="majorHAnsi" w:hAnsiTheme="majorHAnsi"/>
          <w:sz w:val="22"/>
          <w:szCs w:val="22"/>
        </w:rPr>
        <w:t>mistakes,</w:t>
      </w:r>
      <w:r w:rsidR="002F4A12">
        <w:rPr>
          <w:rFonts w:asciiTheme="majorHAnsi" w:hAnsiTheme="majorHAnsi"/>
          <w:sz w:val="22"/>
          <w:szCs w:val="22"/>
        </w:rPr>
        <w:t xml:space="preserve"> </w:t>
      </w:r>
      <w:bookmarkStart w:id="2" w:name="_GoBack"/>
      <w:bookmarkEnd w:id="2"/>
      <w:r>
        <w:rPr>
          <w:rFonts w:asciiTheme="majorHAnsi" w:hAnsiTheme="majorHAnsi"/>
          <w:sz w:val="22"/>
          <w:szCs w:val="22"/>
        </w:rPr>
        <w:t>but</w:t>
      </w:r>
      <w:proofErr w:type="gramEnd"/>
      <w:r>
        <w:rPr>
          <w:rFonts w:asciiTheme="majorHAnsi" w:hAnsiTheme="majorHAnsi"/>
          <w:sz w:val="22"/>
          <w:szCs w:val="22"/>
        </w:rPr>
        <w:t xml:space="preserve"> am glad that there are other researchers who </w:t>
      </w:r>
      <w:r w:rsidR="007607A7">
        <w:rPr>
          <w:rFonts w:asciiTheme="majorHAnsi" w:hAnsiTheme="majorHAnsi"/>
          <w:sz w:val="22"/>
          <w:szCs w:val="22"/>
        </w:rPr>
        <w:t>write about these topics and are</w:t>
      </w:r>
      <w:r>
        <w:rPr>
          <w:rFonts w:asciiTheme="majorHAnsi" w:hAnsiTheme="majorHAnsi"/>
          <w:sz w:val="22"/>
          <w:szCs w:val="22"/>
        </w:rPr>
        <w:t xml:space="preserve"> willing to educate others</w:t>
      </w:r>
      <w:r w:rsidR="007607A7">
        <w:rPr>
          <w:rFonts w:asciiTheme="majorHAnsi" w:hAnsiTheme="majorHAnsi"/>
          <w:sz w:val="22"/>
          <w:szCs w:val="22"/>
        </w:rPr>
        <w:t xml:space="preserve"> on them</w:t>
      </w:r>
      <w:r>
        <w:rPr>
          <w:rFonts w:asciiTheme="majorHAnsi" w:hAnsiTheme="majorHAnsi"/>
          <w:sz w:val="22"/>
          <w:szCs w:val="22"/>
        </w:rPr>
        <w:t>.</w:t>
      </w:r>
      <w:r w:rsidR="00605682">
        <w:rPr>
          <w:rFonts w:asciiTheme="majorHAnsi" w:hAnsiTheme="majorHAnsi"/>
          <w:sz w:val="22"/>
          <w:szCs w:val="22"/>
        </w:rPr>
        <w:t xml:space="preserve"> </w:t>
      </w:r>
      <w:r>
        <w:rPr>
          <w:rFonts w:asciiTheme="majorHAnsi" w:hAnsiTheme="majorHAnsi"/>
          <w:sz w:val="22"/>
          <w:szCs w:val="22"/>
        </w:rPr>
        <w:t xml:space="preserve"> </w:t>
      </w:r>
      <w:r w:rsidR="00863171">
        <w:rPr>
          <w:rFonts w:asciiTheme="majorHAnsi" w:hAnsiTheme="majorHAnsi"/>
          <w:sz w:val="22"/>
          <w:szCs w:val="22"/>
        </w:rPr>
        <w:t xml:space="preserve"> </w:t>
      </w:r>
    </w:p>
    <w:p w14:paraId="63CA5AAD" w14:textId="4A0FF38F" w:rsidR="007D5567" w:rsidRPr="007D5567" w:rsidRDefault="007D5567" w:rsidP="00DB6F62">
      <w:pPr>
        <w:rPr>
          <w:rFonts w:eastAsia="Calibri Light"/>
        </w:rPr>
      </w:pPr>
    </w:p>
    <w:p w14:paraId="2469C098" w14:textId="77777777" w:rsidR="00791163" w:rsidRDefault="00FD5D54"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 xml:space="preserve">[Other Analysis Article: </w:t>
      </w:r>
      <w:r w:rsidRPr="00256D18">
        <w:rPr>
          <w:rFonts w:ascii="Calibri Light" w:eastAsia="Calibri Light" w:hAnsi="Calibri Light" w:cs="Calibri Light"/>
          <w:color w:val="ED7D31" w:themeColor="accent2"/>
          <w:sz w:val="22"/>
          <w:szCs w:val="22"/>
        </w:rPr>
        <w:t>https://www.fortinet.com/blog/threat-research/ursnif-variant-spreading-word-document.html</w:t>
      </w:r>
    </w:p>
    <w:p w14:paraId="7F2EEED0" w14:textId="78364095" w:rsidR="00FD5D54" w:rsidRPr="00505F26" w:rsidRDefault="00791163" w:rsidP="00FD5D54">
      <w:pPr>
        <w:spacing w:after="160" w:line="259" w:lineRule="auto"/>
        <w:rPr>
          <w:rFonts w:ascii="Calibri Light" w:eastAsia="Calibri Light" w:hAnsi="Calibri Light" w:cs="Calibri Light"/>
          <w:color w:val="ED7D31" w:themeColor="accent2"/>
          <w:sz w:val="22"/>
          <w:szCs w:val="22"/>
        </w:rPr>
      </w:pPr>
      <w:r>
        <w:rPr>
          <w:rFonts w:ascii="Calibri Light" w:eastAsia="Calibri Light" w:hAnsi="Calibri Light" w:cs="Calibri Light"/>
          <w:color w:val="ED7D31" w:themeColor="accent2"/>
          <w:sz w:val="22"/>
          <w:szCs w:val="22"/>
        </w:rPr>
        <w:t>Bypassing child/parent analysis</w:t>
      </w:r>
      <w:r w:rsidR="00F64BBC">
        <w:rPr>
          <w:rFonts w:ascii="Calibri Light" w:eastAsia="Calibri Light" w:hAnsi="Calibri Light" w:cs="Calibri Light"/>
          <w:color w:val="ED7D31" w:themeColor="accent2"/>
          <w:sz w:val="22"/>
          <w:szCs w:val="22"/>
        </w:rPr>
        <w:t xml:space="preserve">: </w:t>
      </w:r>
      <w:r w:rsidR="00F64BBC" w:rsidRPr="00F64BBC">
        <w:rPr>
          <w:rFonts w:ascii="Calibri Light" w:eastAsia="Calibri Light" w:hAnsi="Calibri Light" w:cs="Calibri Light"/>
          <w:color w:val="ED7D31" w:themeColor="accent2"/>
          <w:sz w:val="22"/>
          <w:szCs w:val="22"/>
        </w:rPr>
        <w:t>https://www.countercept.com/blog/dechaining-macros-and-evading-edr/</w:t>
      </w:r>
      <w:r w:rsidR="00FD5D54">
        <w:rPr>
          <w:rFonts w:ascii="Calibri Light" w:eastAsia="Calibri Light" w:hAnsi="Calibri Light" w:cs="Calibri Light"/>
          <w:color w:val="ED7D31" w:themeColor="accent2"/>
          <w:sz w:val="22"/>
          <w:szCs w:val="22"/>
        </w:rPr>
        <w:t>]</w:t>
      </w:r>
    </w:p>
    <w:p w14:paraId="24A4B7DA" w14:textId="4EE3C0FE" w:rsidR="00432F63" w:rsidRDefault="00432F63" w:rsidP="00DB6F62">
      <w:pPr>
        <w:rPr>
          <w:rFonts w:ascii="Calibri Light" w:eastAsia="Calibri Light" w:hAnsi="Calibri Light" w:cs="Calibri Light"/>
          <w:color w:val="2F5496"/>
          <w:sz w:val="32"/>
          <w:szCs w:val="32"/>
        </w:rPr>
      </w:pPr>
    </w:p>
    <w:p w14:paraId="719B033B" w14:textId="126FADDD" w:rsidR="001D6C5F" w:rsidRPr="00DB6F62" w:rsidRDefault="004721C3" w:rsidP="00DB6F62">
      <w:pPr>
        <w:rPr>
          <w:rFonts w:asciiTheme="majorHAnsi" w:hAnsiTheme="majorHAnsi"/>
          <w:sz w:val="22"/>
          <w:szCs w:val="22"/>
        </w:rPr>
      </w:pPr>
      <w:r>
        <w:rPr>
          <w:rFonts w:ascii="Calibri Light" w:eastAsia="Calibri Light" w:hAnsi="Calibri Light" w:cs="Calibri Light"/>
          <w:color w:val="2F5496"/>
          <w:sz w:val="32"/>
          <w:szCs w:val="32"/>
        </w:rPr>
        <w:t>5</w:t>
      </w:r>
      <w:r w:rsidR="00007F2E">
        <w:rPr>
          <w:rFonts w:ascii="Calibri Light" w:eastAsia="Calibri Light" w:hAnsi="Calibri Light" w:cs="Calibri Light"/>
          <w:color w:val="2F5496"/>
          <w:sz w:val="32"/>
          <w:szCs w:val="32"/>
        </w:rPr>
        <w:t>.0 Take Away</w:t>
      </w:r>
    </w:p>
    <w:p w14:paraId="62D7F2AE" w14:textId="720D2267" w:rsidR="006D0D91" w:rsidRDefault="006D0D91">
      <w:pPr>
        <w:spacing w:after="160" w:line="259" w:lineRule="auto"/>
        <w:rPr>
          <w:rFonts w:ascii="Calibri Light" w:eastAsia="Calibri Light" w:hAnsi="Calibri Light" w:cs="Calibri Light"/>
          <w:sz w:val="22"/>
          <w:szCs w:val="22"/>
        </w:rPr>
      </w:pPr>
    </w:p>
    <w:p w14:paraId="1185EDFB" w14:textId="59E3520F" w:rsidR="001D6C5F" w:rsidRDefault="00605682" w:rsidP="00C55E26">
      <w:pPr>
        <w:spacing w:after="160" w:line="259" w:lineRule="auto"/>
        <w:rPr>
          <w:rFonts w:ascii="Calibri Light" w:eastAsia="Calibri Light" w:hAnsi="Calibri Light" w:cs="Calibri Light"/>
          <w:sz w:val="22"/>
          <w:szCs w:val="22"/>
        </w:rPr>
      </w:pPr>
      <w:r>
        <w:rPr>
          <w:rFonts w:ascii="Calibri Light" w:eastAsia="Calibri Light" w:hAnsi="Calibri Light" w:cs="Calibri Light"/>
          <w:sz w:val="22"/>
          <w:szCs w:val="22"/>
        </w:rPr>
        <w:t xml:space="preserve">Overall, </w:t>
      </w:r>
      <w:r w:rsidR="00BA0876">
        <w:rPr>
          <w:rFonts w:ascii="Calibri Light" w:eastAsia="Calibri Light" w:hAnsi="Calibri Light" w:cs="Calibri Light"/>
          <w:sz w:val="22"/>
          <w:szCs w:val="22"/>
        </w:rPr>
        <w:t xml:space="preserve">I am quite happy with the result of my experiment with malware analysis. We were able to </w:t>
      </w:r>
      <w:r w:rsidR="006E3306">
        <w:rPr>
          <w:rFonts w:ascii="Calibri Light" w:eastAsia="Calibri Light" w:hAnsi="Calibri Light" w:cs="Calibri Light"/>
          <w:sz w:val="22"/>
          <w:szCs w:val="22"/>
        </w:rPr>
        <w:t xml:space="preserve">successfully </w:t>
      </w:r>
      <w:r w:rsidR="00900793">
        <w:rPr>
          <w:rFonts w:ascii="Calibri Light" w:eastAsia="Calibri Light" w:hAnsi="Calibri Light" w:cs="Calibri Light"/>
          <w:sz w:val="22"/>
          <w:szCs w:val="22"/>
        </w:rPr>
        <w:t>extract and understand the macro VBA</w:t>
      </w:r>
      <w:r w:rsidR="006E3306">
        <w:rPr>
          <w:rFonts w:ascii="Calibri Light" w:eastAsia="Calibri Light" w:hAnsi="Calibri Light" w:cs="Calibri Light"/>
          <w:sz w:val="22"/>
          <w:szCs w:val="22"/>
        </w:rPr>
        <w:t xml:space="preserve">, </w:t>
      </w:r>
      <w:r w:rsidR="0090124E">
        <w:rPr>
          <w:rFonts w:ascii="Calibri Light" w:eastAsia="Calibri Light" w:hAnsi="Calibri Light" w:cs="Calibri Light"/>
          <w:sz w:val="22"/>
          <w:szCs w:val="22"/>
        </w:rPr>
        <w:t>download</w:t>
      </w:r>
      <w:r w:rsidR="003B1E4D">
        <w:rPr>
          <w:rFonts w:ascii="Calibri Light" w:eastAsia="Calibri Light" w:hAnsi="Calibri Light" w:cs="Calibri Light"/>
          <w:sz w:val="22"/>
          <w:szCs w:val="22"/>
        </w:rPr>
        <w:t xml:space="preserve"> the packer,</w:t>
      </w:r>
      <w:r w:rsidR="006E3306">
        <w:rPr>
          <w:rFonts w:ascii="Calibri Light" w:eastAsia="Calibri Light" w:hAnsi="Calibri Light" w:cs="Calibri Light"/>
          <w:sz w:val="22"/>
          <w:szCs w:val="22"/>
        </w:rPr>
        <w:t xml:space="preserve"> unpack the malware and understand its capabilities.</w:t>
      </w:r>
      <w:r w:rsidR="0085521A">
        <w:rPr>
          <w:rFonts w:ascii="Calibri Light" w:eastAsia="Calibri Light" w:hAnsi="Calibri Light" w:cs="Calibri Light"/>
          <w:sz w:val="22"/>
          <w:szCs w:val="22"/>
        </w:rPr>
        <w:t xml:space="preserve"> </w:t>
      </w:r>
      <w:proofErr w:type="gramStart"/>
      <w:r w:rsidR="0085521A">
        <w:rPr>
          <w:rFonts w:ascii="Calibri Light" w:eastAsia="Calibri Light" w:hAnsi="Calibri Light" w:cs="Calibri Light"/>
          <w:sz w:val="22"/>
          <w:szCs w:val="22"/>
        </w:rPr>
        <w:t>Furthermore</w:t>
      </w:r>
      <w:proofErr w:type="gramEnd"/>
      <w:r w:rsidR="0085521A">
        <w:rPr>
          <w:rFonts w:ascii="Calibri Light" w:eastAsia="Calibri Light" w:hAnsi="Calibri Light" w:cs="Calibri Light"/>
          <w:sz w:val="22"/>
          <w:szCs w:val="22"/>
        </w:rPr>
        <w:t xml:space="preserve"> </w:t>
      </w:r>
      <w:r w:rsidR="0092392F">
        <w:rPr>
          <w:rFonts w:ascii="Calibri Light" w:eastAsia="Calibri Light" w:hAnsi="Calibri Light" w:cs="Calibri Light"/>
          <w:sz w:val="22"/>
          <w:szCs w:val="22"/>
        </w:rPr>
        <w:t>my first experience with “wild” malware resulted in the analysis of a malware family that I haven’</w:t>
      </w:r>
      <w:r w:rsidR="0085521A">
        <w:rPr>
          <w:rFonts w:ascii="Calibri Light" w:eastAsia="Calibri Light" w:hAnsi="Calibri Light" w:cs="Calibri Light"/>
          <w:sz w:val="22"/>
          <w:szCs w:val="22"/>
        </w:rPr>
        <w:t>t heard of before and was quite interesting to learn about.</w:t>
      </w:r>
      <w:r w:rsidR="00234840">
        <w:rPr>
          <w:rFonts w:ascii="Calibri Light" w:eastAsia="Calibri Light" w:hAnsi="Calibri Light" w:cs="Calibri Light"/>
          <w:sz w:val="22"/>
          <w:szCs w:val="22"/>
        </w:rPr>
        <w:t xml:space="preserve"> </w:t>
      </w:r>
      <w:r w:rsidR="00F1135D">
        <w:rPr>
          <w:rFonts w:asciiTheme="majorHAnsi" w:hAnsiTheme="majorHAnsi"/>
          <w:sz w:val="22"/>
          <w:szCs w:val="22"/>
        </w:rPr>
        <w:t xml:space="preserve">I </w:t>
      </w:r>
      <w:r w:rsidR="00752DB2">
        <w:rPr>
          <w:rFonts w:asciiTheme="majorHAnsi" w:hAnsiTheme="majorHAnsi"/>
          <w:sz w:val="22"/>
          <w:szCs w:val="22"/>
        </w:rPr>
        <w:t xml:space="preserve">also </w:t>
      </w:r>
      <w:r w:rsidR="00234840">
        <w:rPr>
          <w:rFonts w:asciiTheme="majorHAnsi" w:hAnsiTheme="majorHAnsi"/>
          <w:sz w:val="22"/>
          <w:szCs w:val="22"/>
        </w:rPr>
        <w:t>learned a lot about the W</w:t>
      </w:r>
      <w:r w:rsidR="000F5D82">
        <w:rPr>
          <w:rFonts w:asciiTheme="majorHAnsi" w:hAnsiTheme="majorHAnsi"/>
          <w:sz w:val="22"/>
          <w:szCs w:val="22"/>
        </w:rPr>
        <w:t xml:space="preserve">indows API, </w:t>
      </w:r>
      <w:r w:rsidR="00234840">
        <w:rPr>
          <w:rFonts w:asciiTheme="majorHAnsi" w:hAnsiTheme="majorHAnsi"/>
          <w:sz w:val="22"/>
          <w:szCs w:val="22"/>
        </w:rPr>
        <w:t xml:space="preserve">unpacking malware and </w:t>
      </w:r>
      <w:r w:rsidR="00F1135D">
        <w:rPr>
          <w:rFonts w:asciiTheme="majorHAnsi" w:hAnsiTheme="majorHAnsi"/>
          <w:sz w:val="22"/>
          <w:szCs w:val="22"/>
        </w:rPr>
        <w:t xml:space="preserve">enjoyed the </w:t>
      </w:r>
      <w:r w:rsidR="00DF2C7B">
        <w:rPr>
          <w:rFonts w:asciiTheme="majorHAnsi" w:hAnsiTheme="majorHAnsi"/>
          <w:sz w:val="22"/>
          <w:szCs w:val="22"/>
        </w:rPr>
        <w:t xml:space="preserve">entire </w:t>
      </w:r>
      <w:r w:rsidR="00F1135D">
        <w:rPr>
          <w:rFonts w:asciiTheme="majorHAnsi" w:hAnsiTheme="majorHAnsi"/>
          <w:sz w:val="22"/>
          <w:szCs w:val="22"/>
        </w:rPr>
        <w:t xml:space="preserve">process of </w:t>
      </w:r>
      <w:r w:rsidR="00345F38">
        <w:rPr>
          <w:rFonts w:asciiTheme="majorHAnsi" w:hAnsiTheme="majorHAnsi"/>
          <w:sz w:val="22"/>
          <w:szCs w:val="22"/>
        </w:rPr>
        <w:t xml:space="preserve">learning new things </w:t>
      </w:r>
      <w:r w:rsidR="00B805D5">
        <w:rPr>
          <w:rFonts w:asciiTheme="majorHAnsi" w:hAnsiTheme="majorHAnsi"/>
          <w:sz w:val="22"/>
          <w:szCs w:val="22"/>
        </w:rPr>
        <w:t>while</w:t>
      </w:r>
      <w:r w:rsidR="00345F38">
        <w:rPr>
          <w:rFonts w:asciiTheme="majorHAnsi" w:hAnsiTheme="majorHAnsi"/>
          <w:sz w:val="22"/>
          <w:szCs w:val="22"/>
        </w:rPr>
        <w:t xml:space="preserve"> being uncomfortable with the material</w:t>
      </w:r>
      <w:r w:rsidR="0092392F">
        <w:rPr>
          <w:rFonts w:asciiTheme="majorHAnsi" w:hAnsiTheme="majorHAnsi"/>
          <w:sz w:val="22"/>
          <w:szCs w:val="22"/>
        </w:rPr>
        <w:t>.</w:t>
      </w:r>
      <w:r w:rsidR="002E5BD8">
        <w:rPr>
          <w:rFonts w:asciiTheme="majorHAnsi" w:hAnsiTheme="majorHAnsi"/>
          <w:sz w:val="22"/>
          <w:szCs w:val="22"/>
        </w:rPr>
        <w:t xml:space="preserve"> Lastly,</w:t>
      </w:r>
      <w:r w:rsidR="0092392F">
        <w:rPr>
          <w:rFonts w:asciiTheme="majorHAnsi" w:hAnsiTheme="majorHAnsi"/>
          <w:sz w:val="22"/>
          <w:szCs w:val="22"/>
        </w:rPr>
        <w:t xml:space="preserve"> </w:t>
      </w:r>
      <w:r w:rsidR="008259BF">
        <w:rPr>
          <w:rFonts w:ascii="Calibri Light" w:eastAsia="Calibri Light" w:hAnsi="Calibri Light" w:cs="Calibri Light"/>
          <w:sz w:val="22"/>
          <w:szCs w:val="22"/>
        </w:rPr>
        <w:t>I hope you were able to take something away from this article and t</w:t>
      </w:r>
      <w:r w:rsidR="00A91C5F">
        <w:rPr>
          <w:rFonts w:ascii="Calibri Light" w:eastAsia="Calibri Light" w:hAnsi="Calibri Light" w:cs="Calibri Light"/>
          <w:sz w:val="22"/>
          <w:szCs w:val="22"/>
        </w:rPr>
        <w:t>hanks for reading</w:t>
      </w:r>
      <w:r w:rsidR="002552BE">
        <w:rPr>
          <w:rFonts w:ascii="Calibri Light" w:eastAsia="Calibri Light" w:hAnsi="Calibri Light" w:cs="Calibri Light"/>
          <w:sz w:val="22"/>
          <w:szCs w:val="22"/>
        </w:rPr>
        <w:t>.</w:t>
      </w:r>
    </w:p>
    <w:p w14:paraId="774AD720" w14:textId="0D2BE5A2" w:rsidR="0092392F" w:rsidRDefault="0092392F" w:rsidP="008259BF">
      <w:pPr>
        <w:rPr>
          <w:rFonts w:ascii="Calibri Light" w:eastAsia="Calibri Light" w:hAnsi="Calibri Light" w:cs="Calibri Light"/>
          <w:sz w:val="22"/>
          <w:szCs w:val="22"/>
        </w:rPr>
      </w:pPr>
    </w:p>
    <w:p w14:paraId="681526D4" w14:textId="3B4CCFCB" w:rsidR="0092392F" w:rsidRPr="00A91C5F" w:rsidRDefault="0092392F" w:rsidP="008259BF">
      <w:pPr>
        <w:rPr>
          <w:rFonts w:ascii="Calibri Light" w:eastAsia="Calibri Light" w:hAnsi="Calibri Light" w:cs="Calibri Light"/>
          <w:sz w:val="22"/>
          <w:szCs w:val="22"/>
        </w:rPr>
      </w:pPr>
    </w:p>
    <w:sectPr w:rsidR="0092392F" w:rsidRPr="00A91C5F">
      <w:pgSz w:w="12240" w:h="15840"/>
      <w:pgMar w:top="1440" w:right="1440" w:bottom="1440" w:left="14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400A7"/>
    <w:multiLevelType w:val="hybridMultilevel"/>
    <w:tmpl w:val="5096E8DA"/>
    <w:lvl w:ilvl="0" w:tplc="AB489DE2">
      <w:start w:val="1"/>
      <w:numFmt w:val="decimal"/>
      <w:lvlText w:val="%1."/>
      <w:lvlJc w:val="left"/>
      <w:pPr>
        <w:ind w:left="720" w:hanging="360"/>
      </w:pPr>
      <w:rPr>
        <w:rFonts w:ascii="Calibri Light" w:eastAsia="Calibri Light" w:hAnsi="Calibri Light" w:cs="Calibri Light" w:hint="default"/>
        <w:b w:val="0"/>
        <w:color w:val="2F549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728A8"/>
    <w:multiLevelType w:val="hybridMultilevel"/>
    <w:tmpl w:val="EF30B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DD5EC9"/>
    <w:multiLevelType w:val="multilevel"/>
    <w:tmpl w:val="0A9C735C"/>
    <w:lvl w:ilvl="0">
      <w:start w:val="1"/>
      <w:numFmt w:val="decimal"/>
      <w:lvlText w:val="%1"/>
      <w:lvlJc w:val="left"/>
      <w:pPr>
        <w:ind w:left="405" w:hanging="405"/>
      </w:pPr>
      <w:rPr>
        <w:rFonts w:ascii="Calibri Light" w:eastAsia="Calibri Light" w:hAnsi="Calibri Light" w:cs="Calibri Light" w:hint="default"/>
        <w:b w:val="0"/>
        <w:color w:val="2F5496"/>
      </w:rPr>
    </w:lvl>
    <w:lvl w:ilvl="1">
      <w:start w:val="1"/>
      <w:numFmt w:val="decimal"/>
      <w:lvlText w:val="%1.%2"/>
      <w:lvlJc w:val="left"/>
      <w:pPr>
        <w:ind w:left="720" w:hanging="720"/>
      </w:pPr>
      <w:rPr>
        <w:rFonts w:ascii="Calibri Light" w:eastAsia="Calibri Light" w:hAnsi="Calibri Light" w:cs="Calibri Light" w:hint="default"/>
        <w:b w:val="0"/>
        <w:color w:val="2F5496"/>
      </w:rPr>
    </w:lvl>
    <w:lvl w:ilvl="2">
      <w:start w:val="1"/>
      <w:numFmt w:val="decimal"/>
      <w:lvlText w:val="%1.%2.%3"/>
      <w:lvlJc w:val="left"/>
      <w:pPr>
        <w:ind w:left="720" w:hanging="720"/>
      </w:pPr>
      <w:rPr>
        <w:rFonts w:ascii="Calibri Light" w:eastAsia="Calibri Light" w:hAnsi="Calibri Light" w:cs="Calibri Light" w:hint="default"/>
        <w:b w:val="0"/>
        <w:color w:val="2F5496"/>
      </w:rPr>
    </w:lvl>
    <w:lvl w:ilvl="3">
      <w:start w:val="1"/>
      <w:numFmt w:val="decimal"/>
      <w:lvlText w:val="%1.%2.%3.%4"/>
      <w:lvlJc w:val="left"/>
      <w:pPr>
        <w:ind w:left="1080" w:hanging="1080"/>
      </w:pPr>
      <w:rPr>
        <w:rFonts w:ascii="Calibri Light" w:eastAsia="Calibri Light" w:hAnsi="Calibri Light" w:cs="Calibri Light" w:hint="default"/>
        <w:b w:val="0"/>
        <w:color w:val="2F5496"/>
      </w:rPr>
    </w:lvl>
    <w:lvl w:ilvl="4">
      <w:start w:val="1"/>
      <w:numFmt w:val="decimal"/>
      <w:lvlText w:val="%1.%2.%3.%4.%5"/>
      <w:lvlJc w:val="left"/>
      <w:pPr>
        <w:ind w:left="1440" w:hanging="1440"/>
      </w:pPr>
      <w:rPr>
        <w:rFonts w:ascii="Calibri Light" w:eastAsia="Calibri Light" w:hAnsi="Calibri Light" w:cs="Calibri Light" w:hint="default"/>
        <w:b w:val="0"/>
        <w:color w:val="2F5496"/>
      </w:rPr>
    </w:lvl>
    <w:lvl w:ilvl="5">
      <w:start w:val="1"/>
      <w:numFmt w:val="decimal"/>
      <w:lvlText w:val="%1.%2.%3.%4.%5.%6"/>
      <w:lvlJc w:val="left"/>
      <w:pPr>
        <w:ind w:left="1440" w:hanging="1440"/>
      </w:pPr>
      <w:rPr>
        <w:rFonts w:ascii="Calibri Light" w:eastAsia="Calibri Light" w:hAnsi="Calibri Light" w:cs="Calibri Light" w:hint="default"/>
        <w:b w:val="0"/>
        <w:color w:val="2F5496"/>
      </w:rPr>
    </w:lvl>
    <w:lvl w:ilvl="6">
      <w:start w:val="1"/>
      <w:numFmt w:val="decimal"/>
      <w:lvlText w:val="%1.%2.%3.%4.%5.%6.%7"/>
      <w:lvlJc w:val="left"/>
      <w:pPr>
        <w:ind w:left="1800" w:hanging="1800"/>
      </w:pPr>
      <w:rPr>
        <w:rFonts w:ascii="Calibri Light" w:eastAsia="Calibri Light" w:hAnsi="Calibri Light" w:cs="Calibri Light" w:hint="default"/>
        <w:b w:val="0"/>
        <w:color w:val="2F5496"/>
      </w:rPr>
    </w:lvl>
    <w:lvl w:ilvl="7">
      <w:start w:val="1"/>
      <w:numFmt w:val="decimal"/>
      <w:lvlText w:val="%1.%2.%3.%4.%5.%6.%7.%8"/>
      <w:lvlJc w:val="left"/>
      <w:pPr>
        <w:ind w:left="2160" w:hanging="2160"/>
      </w:pPr>
      <w:rPr>
        <w:rFonts w:ascii="Calibri Light" w:eastAsia="Calibri Light" w:hAnsi="Calibri Light" w:cs="Calibri Light" w:hint="default"/>
        <w:b w:val="0"/>
        <w:color w:val="2F5496"/>
      </w:rPr>
    </w:lvl>
    <w:lvl w:ilvl="8">
      <w:start w:val="1"/>
      <w:numFmt w:val="decimal"/>
      <w:lvlText w:val="%1.%2.%3.%4.%5.%6.%7.%8.%9"/>
      <w:lvlJc w:val="left"/>
      <w:pPr>
        <w:ind w:left="2160" w:hanging="2160"/>
      </w:pPr>
      <w:rPr>
        <w:rFonts w:ascii="Calibri Light" w:eastAsia="Calibri Light" w:hAnsi="Calibri Light" w:cs="Calibri Light" w:hint="default"/>
        <w:b w:val="0"/>
        <w:color w:val="2F5496"/>
      </w:rPr>
    </w:lvl>
  </w:abstractNum>
  <w:abstractNum w:abstractNumId="3" w15:restartNumberingAfterBreak="0">
    <w:nsid w:val="2DC34C41"/>
    <w:multiLevelType w:val="hybridMultilevel"/>
    <w:tmpl w:val="56D6A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015D50"/>
    <w:multiLevelType w:val="multilevel"/>
    <w:tmpl w:val="224E7A7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70BA5791"/>
    <w:multiLevelType w:val="multilevel"/>
    <w:tmpl w:val="1DFE0E94"/>
    <w:lvl w:ilvl="0">
      <w:start w:val="1"/>
      <w:numFmt w:val="decimal"/>
      <w:lvlText w:val="%1"/>
      <w:lvlJc w:val="left"/>
      <w:pPr>
        <w:ind w:left="405" w:hanging="405"/>
      </w:pPr>
      <w:rPr>
        <w:rFonts w:ascii="Calibri Light" w:eastAsia="Calibri Light" w:hAnsi="Calibri Light" w:cs="Calibri Light" w:hint="default"/>
        <w:b w:val="0"/>
        <w:color w:val="2F5496"/>
      </w:rPr>
    </w:lvl>
    <w:lvl w:ilvl="1">
      <w:start w:val="1"/>
      <w:numFmt w:val="decimal"/>
      <w:lvlText w:val="%1.%2"/>
      <w:lvlJc w:val="left"/>
      <w:pPr>
        <w:ind w:left="720" w:hanging="720"/>
      </w:pPr>
      <w:rPr>
        <w:rFonts w:ascii="Calibri Light" w:eastAsia="Calibri Light" w:hAnsi="Calibri Light" w:cs="Calibri Light" w:hint="default"/>
        <w:b w:val="0"/>
        <w:color w:val="2F5496"/>
      </w:rPr>
    </w:lvl>
    <w:lvl w:ilvl="2">
      <w:start w:val="1"/>
      <w:numFmt w:val="decimal"/>
      <w:lvlText w:val="%1.%2.%3"/>
      <w:lvlJc w:val="left"/>
      <w:pPr>
        <w:ind w:left="720" w:hanging="720"/>
      </w:pPr>
      <w:rPr>
        <w:rFonts w:ascii="Calibri Light" w:eastAsia="Calibri Light" w:hAnsi="Calibri Light" w:cs="Calibri Light" w:hint="default"/>
        <w:b w:val="0"/>
        <w:color w:val="2F5496"/>
      </w:rPr>
    </w:lvl>
    <w:lvl w:ilvl="3">
      <w:start w:val="1"/>
      <w:numFmt w:val="decimal"/>
      <w:lvlText w:val="%1.%2.%3.%4"/>
      <w:lvlJc w:val="left"/>
      <w:pPr>
        <w:ind w:left="1080" w:hanging="1080"/>
      </w:pPr>
      <w:rPr>
        <w:rFonts w:ascii="Calibri Light" w:eastAsia="Calibri Light" w:hAnsi="Calibri Light" w:cs="Calibri Light" w:hint="default"/>
        <w:b w:val="0"/>
        <w:color w:val="2F5496"/>
      </w:rPr>
    </w:lvl>
    <w:lvl w:ilvl="4">
      <w:start w:val="1"/>
      <w:numFmt w:val="decimal"/>
      <w:lvlText w:val="%1.%2.%3.%4.%5"/>
      <w:lvlJc w:val="left"/>
      <w:pPr>
        <w:ind w:left="1440" w:hanging="1440"/>
      </w:pPr>
      <w:rPr>
        <w:rFonts w:ascii="Calibri Light" w:eastAsia="Calibri Light" w:hAnsi="Calibri Light" w:cs="Calibri Light" w:hint="default"/>
        <w:b w:val="0"/>
        <w:color w:val="2F5496"/>
      </w:rPr>
    </w:lvl>
    <w:lvl w:ilvl="5">
      <w:start w:val="1"/>
      <w:numFmt w:val="decimal"/>
      <w:lvlText w:val="%1.%2.%3.%4.%5.%6"/>
      <w:lvlJc w:val="left"/>
      <w:pPr>
        <w:ind w:left="1440" w:hanging="1440"/>
      </w:pPr>
      <w:rPr>
        <w:rFonts w:ascii="Calibri Light" w:eastAsia="Calibri Light" w:hAnsi="Calibri Light" w:cs="Calibri Light" w:hint="default"/>
        <w:b w:val="0"/>
        <w:color w:val="2F5496"/>
      </w:rPr>
    </w:lvl>
    <w:lvl w:ilvl="6">
      <w:start w:val="1"/>
      <w:numFmt w:val="decimal"/>
      <w:lvlText w:val="%1.%2.%3.%4.%5.%6.%7"/>
      <w:lvlJc w:val="left"/>
      <w:pPr>
        <w:ind w:left="1800" w:hanging="1800"/>
      </w:pPr>
      <w:rPr>
        <w:rFonts w:ascii="Calibri Light" w:eastAsia="Calibri Light" w:hAnsi="Calibri Light" w:cs="Calibri Light" w:hint="default"/>
        <w:b w:val="0"/>
        <w:color w:val="2F5496"/>
      </w:rPr>
    </w:lvl>
    <w:lvl w:ilvl="7">
      <w:start w:val="1"/>
      <w:numFmt w:val="decimal"/>
      <w:lvlText w:val="%1.%2.%3.%4.%5.%6.%7.%8"/>
      <w:lvlJc w:val="left"/>
      <w:pPr>
        <w:ind w:left="2160" w:hanging="2160"/>
      </w:pPr>
      <w:rPr>
        <w:rFonts w:ascii="Calibri Light" w:eastAsia="Calibri Light" w:hAnsi="Calibri Light" w:cs="Calibri Light" w:hint="default"/>
        <w:b w:val="0"/>
        <w:color w:val="2F5496"/>
      </w:rPr>
    </w:lvl>
    <w:lvl w:ilvl="8">
      <w:start w:val="1"/>
      <w:numFmt w:val="decimal"/>
      <w:lvlText w:val="%1.%2.%3.%4.%5.%6.%7.%8.%9"/>
      <w:lvlJc w:val="left"/>
      <w:pPr>
        <w:ind w:left="2160" w:hanging="2160"/>
      </w:pPr>
      <w:rPr>
        <w:rFonts w:ascii="Calibri Light" w:eastAsia="Calibri Light" w:hAnsi="Calibri Light" w:cs="Calibri Light" w:hint="default"/>
        <w:b w:val="0"/>
        <w:color w:val="2F5496"/>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uncan Rowe">
    <w15:presenceInfo w15:providerId="AD" w15:userId="S-1-5-21-1768840850-2923701251-603282484-138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C5F"/>
    <w:rsid w:val="00003AE6"/>
    <w:rsid w:val="000058F9"/>
    <w:rsid w:val="000066E1"/>
    <w:rsid w:val="00007F2E"/>
    <w:rsid w:val="00010E84"/>
    <w:rsid w:val="00010FB8"/>
    <w:rsid w:val="0001187C"/>
    <w:rsid w:val="00011A7A"/>
    <w:rsid w:val="00011CC2"/>
    <w:rsid w:val="00013EA7"/>
    <w:rsid w:val="00013FC1"/>
    <w:rsid w:val="00014AC5"/>
    <w:rsid w:val="0001529C"/>
    <w:rsid w:val="00015645"/>
    <w:rsid w:val="000204DA"/>
    <w:rsid w:val="00027BAA"/>
    <w:rsid w:val="00031316"/>
    <w:rsid w:val="0003741F"/>
    <w:rsid w:val="00037CE4"/>
    <w:rsid w:val="00037F27"/>
    <w:rsid w:val="00043EC4"/>
    <w:rsid w:val="00046C7A"/>
    <w:rsid w:val="0004721F"/>
    <w:rsid w:val="0005615D"/>
    <w:rsid w:val="00057FF2"/>
    <w:rsid w:val="00062B18"/>
    <w:rsid w:val="0006565F"/>
    <w:rsid w:val="00070122"/>
    <w:rsid w:val="00072825"/>
    <w:rsid w:val="0007374F"/>
    <w:rsid w:val="00074111"/>
    <w:rsid w:val="0007437C"/>
    <w:rsid w:val="000743DF"/>
    <w:rsid w:val="00075DEC"/>
    <w:rsid w:val="00077137"/>
    <w:rsid w:val="000822C5"/>
    <w:rsid w:val="00090C5C"/>
    <w:rsid w:val="00093790"/>
    <w:rsid w:val="00093CEB"/>
    <w:rsid w:val="00094C40"/>
    <w:rsid w:val="0009564E"/>
    <w:rsid w:val="00096125"/>
    <w:rsid w:val="000A08C0"/>
    <w:rsid w:val="000A30F5"/>
    <w:rsid w:val="000A51BC"/>
    <w:rsid w:val="000B0400"/>
    <w:rsid w:val="000B0B53"/>
    <w:rsid w:val="000B17B9"/>
    <w:rsid w:val="000B28F8"/>
    <w:rsid w:val="000B5C1F"/>
    <w:rsid w:val="000B5D2E"/>
    <w:rsid w:val="000B7E2F"/>
    <w:rsid w:val="000C1DE7"/>
    <w:rsid w:val="000C2824"/>
    <w:rsid w:val="000C3012"/>
    <w:rsid w:val="000C3A0A"/>
    <w:rsid w:val="000C4EA5"/>
    <w:rsid w:val="000C6974"/>
    <w:rsid w:val="000C6EF7"/>
    <w:rsid w:val="000C71C0"/>
    <w:rsid w:val="000D03FD"/>
    <w:rsid w:val="000D1AF5"/>
    <w:rsid w:val="000D4138"/>
    <w:rsid w:val="000D79CB"/>
    <w:rsid w:val="000E16B5"/>
    <w:rsid w:val="000E3278"/>
    <w:rsid w:val="000E5DE9"/>
    <w:rsid w:val="000E609B"/>
    <w:rsid w:val="000F0404"/>
    <w:rsid w:val="000F0F65"/>
    <w:rsid w:val="000F5D82"/>
    <w:rsid w:val="000F7ED5"/>
    <w:rsid w:val="00100FCB"/>
    <w:rsid w:val="00103005"/>
    <w:rsid w:val="001046F9"/>
    <w:rsid w:val="00104F12"/>
    <w:rsid w:val="001062C4"/>
    <w:rsid w:val="00107E47"/>
    <w:rsid w:val="0011404E"/>
    <w:rsid w:val="0011449C"/>
    <w:rsid w:val="0011664D"/>
    <w:rsid w:val="001227C3"/>
    <w:rsid w:val="00123773"/>
    <w:rsid w:val="00124BB0"/>
    <w:rsid w:val="00127655"/>
    <w:rsid w:val="001352A4"/>
    <w:rsid w:val="001359AF"/>
    <w:rsid w:val="001377A0"/>
    <w:rsid w:val="00140C75"/>
    <w:rsid w:val="00142204"/>
    <w:rsid w:val="00143304"/>
    <w:rsid w:val="00144341"/>
    <w:rsid w:val="001452F0"/>
    <w:rsid w:val="001477D0"/>
    <w:rsid w:val="00150E65"/>
    <w:rsid w:val="00152559"/>
    <w:rsid w:val="00153BAC"/>
    <w:rsid w:val="001562FC"/>
    <w:rsid w:val="00157766"/>
    <w:rsid w:val="00162DE8"/>
    <w:rsid w:val="00165A9A"/>
    <w:rsid w:val="001663F7"/>
    <w:rsid w:val="0016660A"/>
    <w:rsid w:val="001738E5"/>
    <w:rsid w:val="00174095"/>
    <w:rsid w:val="00175C81"/>
    <w:rsid w:val="001812B2"/>
    <w:rsid w:val="00183170"/>
    <w:rsid w:val="00184430"/>
    <w:rsid w:val="0018498B"/>
    <w:rsid w:val="0018609E"/>
    <w:rsid w:val="00190B66"/>
    <w:rsid w:val="001947BE"/>
    <w:rsid w:val="00196C42"/>
    <w:rsid w:val="00197CEF"/>
    <w:rsid w:val="001A004B"/>
    <w:rsid w:val="001A14D5"/>
    <w:rsid w:val="001A2E4F"/>
    <w:rsid w:val="001A3027"/>
    <w:rsid w:val="001A46F4"/>
    <w:rsid w:val="001A58D1"/>
    <w:rsid w:val="001A6BF6"/>
    <w:rsid w:val="001A7B1B"/>
    <w:rsid w:val="001B5E14"/>
    <w:rsid w:val="001B6A14"/>
    <w:rsid w:val="001B765D"/>
    <w:rsid w:val="001C11E3"/>
    <w:rsid w:val="001C1619"/>
    <w:rsid w:val="001C7055"/>
    <w:rsid w:val="001D17F3"/>
    <w:rsid w:val="001D1CCE"/>
    <w:rsid w:val="001D2962"/>
    <w:rsid w:val="001D5305"/>
    <w:rsid w:val="001D6C5F"/>
    <w:rsid w:val="001F0D7B"/>
    <w:rsid w:val="001F190B"/>
    <w:rsid w:val="001F1D51"/>
    <w:rsid w:val="001F4A85"/>
    <w:rsid w:val="001F505C"/>
    <w:rsid w:val="00200CD6"/>
    <w:rsid w:val="00202907"/>
    <w:rsid w:val="0020426A"/>
    <w:rsid w:val="002050A8"/>
    <w:rsid w:val="00206244"/>
    <w:rsid w:val="002074B9"/>
    <w:rsid w:val="00210026"/>
    <w:rsid w:val="00210ACB"/>
    <w:rsid w:val="00211C2B"/>
    <w:rsid w:val="0021701E"/>
    <w:rsid w:val="00220567"/>
    <w:rsid w:val="0022263D"/>
    <w:rsid w:val="00223775"/>
    <w:rsid w:val="00223C54"/>
    <w:rsid w:val="0022545C"/>
    <w:rsid w:val="00225ECB"/>
    <w:rsid w:val="00227AB0"/>
    <w:rsid w:val="00227CF2"/>
    <w:rsid w:val="00234840"/>
    <w:rsid w:val="002349F6"/>
    <w:rsid w:val="00237AB5"/>
    <w:rsid w:val="002402FD"/>
    <w:rsid w:val="00241466"/>
    <w:rsid w:val="0024628D"/>
    <w:rsid w:val="0024689B"/>
    <w:rsid w:val="00246C52"/>
    <w:rsid w:val="00250BCA"/>
    <w:rsid w:val="00250BEF"/>
    <w:rsid w:val="00251106"/>
    <w:rsid w:val="0025173D"/>
    <w:rsid w:val="00252E9B"/>
    <w:rsid w:val="002539B9"/>
    <w:rsid w:val="002552BE"/>
    <w:rsid w:val="00255699"/>
    <w:rsid w:val="00256D18"/>
    <w:rsid w:val="002603F5"/>
    <w:rsid w:val="00260F25"/>
    <w:rsid w:val="0026165C"/>
    <w:rsid w:val="00263DDA"/>
    <w:rsid w:val="0027184C"/>
    <w:rsid w:val="00271997"/>
    <w:rsid w:val="00272967"/>
    <w:rsid w:val="00273758"/>
    <w:rsid w:val="002749D4"/>
    <w:rsid w:val="0027661D"/>
    <w:rsid w:val="00276DC3"/>
    <w:rsid w:val="00280DBB"/>
    <w:rsid w:val="00281B51"/>
    <w:rsid w:val="002829A6"/>
    <w:rsid w:val="00293970"/>
    <w:rsid w:val="00296A21"/>
    <w:rsid w:val="00297FA0"/>
    <w:rsid w:val="002A22C4"/>
    <w:rsid w:val="002A22F4"/>
    <w:rsid w:val="002A3FD5"/>
    <w:rsid w:val="002A4C62"/>
    <w:rsid w:val="002A4FC0"/>
    <w:rsid w:val="002A5341"/>
    <w:rsid w:val="002B125F"/>
    <w:rsid w:val="002B1450"/>
    <w:rsid w:val="002B48D2"/>
    <w:rsid w:val="002B60E3"/>
    <w:rsid w:val="002C2087"/>
    <w:rsid w:val="002C486E"/>
    <w:rsid w:val="002C4C2F"/>
    <w:rsid w:val="002C4EDA"/>
    <w:rsid w:val="002C4EF9"/>
    <w:rsid w:val="002C6229"/>
    <w:rsid w:val="002C66E6"/>
    <w:rsid w:val="002D284F"/>
    <w:rsid w:val="002D3CEB"/>
    <w:rsid w:val="002D4233"/>
    <w:rsid w:val="002D6006"/>
    <w:rsid w:val="002D71CA"/>
    <w:rsid w:val="002E018B"/>
    <w:rsid w:val="002E19CE"/>
    <w:rsid w:val="002E5BD8"/>
    <w:rsid w:val="002E5F86"/>
    <w:rsid w:val="002E70D4"/>
    <w:rsid w:val="002F1562"/>
    <w:rsid w:val="002F3FA0"/>
    <w:rsid w:val="002F4A12"/>
    <w:rsid w:val="00300218"/>
    <w:rsid w:val="00300CDA"/>
    <w:rsid w:val="00301972"/>
    <w:rsid w:val="00303279"/>
    <w:rsid w:val="003041A4"/>
    <w:rsid w:val="00305498"/>
    <w:rsid w:val="00306990"/>
    <w:rsid w:val="00307F78"/>
    <w:rsid w:val="00311622"/>
    <w:rsid w:val="00312887"/>
    <w:rsid w:val="0031301B"/>
    <w:rsid w:val="0031629B"/>
    <w:rsid w:val="003172DE"/>
    <w:rsid w:val="00324420"/>
    <w:rsid w:val="003255A9"/>
    <w:rsid w:val="00335D30"/>
    <w:rsid w:val="00342EEA"/>
    <w:rsid w:val="003443CF"/>
    <w:rsid w:val="00345B8E"/>
    <w:rsid w:val="00345E5E"/>
    <w:rsid w:val="00345F38"/>
    <w:rsid w:val="003460A3"/>
    <w:rsid w:val="00347A9C"/>
    <w:rsid w:val="00347FDF"/>
    <w:rsid w:val="0035074A"/>
    <w:rsid w:val="003513B8"/>
    <w:rsid w:val="0035145D"/>
    <w:rsid w:val="0035214B"/>
    <w:rsid w:val="00352326"/>
    <w:rsid w:val="0035268F"/>
    <w:rsid w:val="0035400B"/>
    <w:rsid w:val="00356D01"/>
    <w:rsid w:val="00357EDC"/>
    <w:rsid w:val="0036267D"/>
    <w:rsid w:val="00365368"/>
    <w:rsid w:val="003673D0"/>
    <w:rsid w:val="0037302A"/>
    <w:rsid w:val="0037388E"/>
    <w:rsid w:val="00375F8E"/>
    <w:rsid w:val="00385F21"/>
    <w:rsid w:val="00387798"/>
    <w:rsid w:val="00387D12"/>
    <w:rsid w:val="00390127"/>
    <w:rsid w:val="0039678C"/>
    <w:rsid w:val="003A401C"/>
    <w:rsid w:val="003B0B7B"/>
    <w:rsid w:val="003B0CE3"/>
    <w:rsid w:val="003B1E4D"/>
    <w:rsid w:val="003B1F48"/>
    <w:rsid w:val="003B20D6"/>
    <w:rsid w:val="003B4426"/>
    <w:rsid w:val="003B4502"/>
    <w:rsid w:val="003B5846"/>
    <w:rsid w:val="003B796E"/>
    <w:rsid w:val="003C18BF"/>
    <w:rsid w:val="003C3B97"/>
    <w:rsid w:val="003C3F61"/>
    <w:rsid w:val="003C4949"/>
    <w:rsid w:val="003C497A"/>
    <w:rsid w:val="003C4D26"/>
    <w:rsid w:val="003C5FC4"/>
    <w:rsid w:val="003C738C"/>
    <w:rsid w:val="003D103C"/>
    <w:rsid w:val="003D486E"/>
    <w:rsid w:val="003E3A78"/>
    <w:rsid w:val="003E3CB4"/>
    <w:rsid w:val="003E4ED8"/>
    <w:rsid w:val="003E6CC7"/>
    <w:rsid w:val="003E7471"/>
    <w:rsid w:val="003F18C9"/>
    <w:rsid w:val="003F33BE"/>
    <w:rsid w:val="003F788D"/>
    <w:rsid w:val="003F7D4A"/>
    <w:rsid w:val="00401CE7"/>
    <w:rsid w:val="00402BE7"/>
    <w:rsid w:val="00403272"/>
    <w:rsid w:val="00403ECA"/>
    <w:rsid w:val="00406A51"/>
    <w:rsid w:val="00412B47"/>
    <w:rsid w:val="00422F7F"/>
    <w:rsid w:val="00424C7D"/>
    <w:rsid w:val="00425466"/>
    <w:rsid w:val="00426E51"/>
    <w:rsid w:val="004308D5"/>
    <w:rsid w:val="00432F63"/>
    <w:rsid w:val="00437145"/>
    <w:rsid w:val="00441FB0"/>
    <w:rsid w:val="004420DB"/>
    <w:rsid w:val="004464D2"/>
    <w:rsid w:val="00452878"/>
    <w:rsid w:val="0045362A"/>
    <w:rsid w:val="0045565C"/>
    <w:rsid w:val="0046199C"/>
    <w:rsid w:val="00462BD3"/>
    <w:rsid w:val="00465831"/>
    <w:rsid w:val="00465E3F"/>
    <w:rsid w:val="00467382"/>
    <w:rsid w:val="0047072C"/>
    <w:rsid w:val="004721C3"/>
    <w:rsid w:val="00472821"/>
    <w:rsid w:val="00472D46"/>
    <w:rsid w:val="00474D92"/>
    <w:rsid w:val="004807C6"/>
    <w:rsid w:val="00484100"/>
    <w:rsid w:val="004850F6"/>
    <w:rsid w:val="004855BC"/>
    <w:rsid w:val="004905B2"/>
    <w:rsid w:val="00490D3A"/>
    <w:rsid w:val="00494755"/>
    <w:rsid w:val="00495BFC"/>
    <w:rsid w:val="00496591"/>
    <w:rsid w:val="004A06F9"/>
    <w:rsid w:val="004A3D63"/>
    <w:rsid w:val="004A4679"/>
    <w:rsid w:val="004B15D8"/>
    <w:rsid w:val="004B3382"/>
    <w:rsid w:val="004B4649"/>
    <w:rsid w:val="004B56E9"/>
    <w:rsid w:val="004B74E7"/>
    <w:rsid w:val="004C0E7B"/>
    <w:rsid w:val="004C2E25"/>
    <w:rsid w:val="004C3DAE"/>
    <w:rsid w:val="004C4353"/>
    <w:rsid w:val="004C677C"/>
    <w:rsid w:val="004C7711"/>
    <w:rsid w:val="004D0457"/>
    <w:rsid w:val="004E0379"/>
    <w:rsid w:val="004E0D87"/>
    <w:rsid w:val="004E0ED1"/>
    <w:rsid w:val="004E1A74"/>
    <w:rsid w:val="004E3FD1"/>
    <w:rsid w:val="004E6282"/>
    <w:rsid w:val="004F0036"/>
    <w:rsid w:val="004F1566"/>
    <w:rsid w:val="004F19E8"/>
    <w:rsid w:val="004F2A41"/>
    <w:rsid w:val="004F5A7C"/>
    <w:rsid w:val="004F5C2E"/>
    <w:rsid w:val="004F5F35"/>
    <w:rsid w:val="00500F48"/>
    <w:rsid w:val="005016D9"/>
    <w:rsid w:val="00501CAB"/>
    <w:rsid w:val="00503461"/>
    <w:rsid w:val="0050388A"/>
    <w:rsid w:val="00503897"/>
    <w:rsid w:val="005050EB"/>
    <w:rsid w:val="005052A7"/>
    <w:rsid w:val="00505F26"/>
    <w:rsid w:val="0051173A"/>
    <w:rsid w:val="00511B46"/>
    <w:rsid w:val="0051227E"/>
    <w:rsid w:val="005155F1"/>
    <w:rsid w:val="00516D07"/>
    <w:rsid w:val="005215C7"/>
    <w:rsid w:val="005220FF"/>
    <w:rsid w:val="00524139"/>
    <w:rsid w:val="00526E37"/>
    <w:rsid w:val="00531057"/>
    <w:rsid w:val="0053241E"/>
    <w:rsid w:val="00540EB5"/>
    <w:rsid w:val="00540F7E"/>
    <w:rsid w:val="005417F0"/>
    <w:rsid w:val="00544F8D"/>
    <w:rsid w:val="00550D7C"/>
    <w:rsid w:val="00555954"/>
    <w:rsid w:val="00557F0D"/>
    <w:rsid w:val="005613B1"/>
    <w:rsid w:val="00561770"/>
    <w:rsid w:val="00572342"/>
    <w:rsid w:val="0057240D"/>
    <w:rsid w:val="00573368"/>
    <w:rsid w:val="00573A45"/>
    <w:rsid w:val="00574669"/>
    <w:rsid w:val="00577C5B"/>
    <w:rsid w:val="00577F4F"/>
    <w:rsid w:val="00580153"/>
    <w:rsid w:val="005804A5"/>
    <w:rsid w:val="00580511"/>
    <w:rsid w:val="00581E6C"/>
    <w:rsid w:val="00582378"/>
    <w:rsid w:val="00582DCB"/>
    <w:rsid w:val="005849CB"/>
    <w:rsid w:val="00585FD9"/>
    <w:rsid w:val="00590807"/>
    <w:rsid w:val="0059082F"/>
    <w:rsid w:val="0059326F"/>
    <w:rsid w:val="0059684F"/>
    <w:rsid w:val="005969C3"/>
    <w:rsid w:val="005975BA"/>
    <w:rsid w:val="00597DEB"/>
    <w:rsid w:val="005A1E4D"/>
    <w:rsid w:val="005A258E"/>
    <w:rsid w:val="005A2BF8"/>
    <w:rsid w:val="005A43E6"/>
    <w:rsid w:val="005A73AD"/>
    <w:rsid w:val="005B0AFB"/>
    <w:rsid w:val="005B170D"/>
    <w:rsid w:val="005B51B0"/>
    <w:rsid w:val="005C1DB8"/>
    <w:rsid w:val="005C292A"/>
    <w:rsid w:val="005C62DD"/>
    <w:rsid w:val="005C66C1"/>
    <w:rsid w:val="005C6F8A"/>
    <w:rsid w:val="005D1331"/>
    <w:rsid w:val="005E00E8"/>
    <w:rsid w:val="005E6F73"/>
    <w:rsid w:val="005E768A"/>
    <w:rsid w:val="005F2899"/>
    <w:rsid w:val="005F6DEF"/>
    <w:rsid w:val="006002FF"/>
    <w:rsid w:val="00600816"/>
    <w:rsid w:val="00602491"/>
    <w:rsid w:val="0060338F"/>
    <w:rsid w:val="00603A52"/>
    <w:rsid w:val="00603BE9"/>
    <w:rsid w:val="00605682"/>
    <w:rsid w:val="006118B2"/>
    <w:rsid w:val="00615257"/>
    <w:rsid w:val="00615E14"/>
    <w:rsid w:val="00617157"/>
    <w:rsid w:val="00617FBC"/>
    <w:rsid w:val="006217AF"/>
    <w:rsid w:val="00624938"/>
    <w:rsid w:val="00626648"/>
    <w:rsid w:val="00626ACC"/>
    <w:rsid w:val="006312CE"/>
    <w:rsid w:val="00634FC3"/>
    <w:rsid w:val="00635975"/>
    <w:rsid w:val="0064362B"/>
    <w:rsid w:val="006441EA"/>
    <w:rsid w:val="00647920"/>
    <w:rsid w:val="006513C5"/>
    <w:rsid w:val="006549DE"/>
    <w:rsid w:val="006620C4"/>
    <w:rsid w:val="00662643"/>
    <w:rsid w:val="00662717"/>
    <w:rsid w:val="00664B1E"/>
    <w:rsid w:val="00664D22"/>
    <w:rsid w:val="006671CE"/>
    <w:rsid w:val="006701C5"/>
    <w:rsid w:val="0067047E"/>
    <w:rsid w:val="00671F11"/>
    <w:rsid w:val="0067241D"/>
    <w:rsid w:val="006745D2"/>
    <w:rsid w:val="00674811"/>
    <w:rsid w:val="00675042"/>
    <w:rsid w:val="00676D6A"/>
    <w:rsid w:val="00685D9D"/>
    <w:rsid w:val="006869BC"/>
    <w:rsid w:val="00686FF0"/>
    <w:rsid w:val="00695A8C"/>
    <w:rsid w:val="00697150"/>
    <w:rsid w:val="006A0D45"/>
    <w:rsid w:val="006A5DCD"/>
    <w:rsid w:val="006A7573"/>
    <w:rsid w:val="006B40DD"/>
    <w:rsid w:val="006B7E3F"/>
    <w:rsid w:val="006C0994"/>
    <w:rsid w:val="006C0E4F"/>
    <w:rsid w:val="006C120E"/>
    <w:rsid w:val="006C1336"/>
    <w:rsid w:val="006C1C23"/>
    <w:rsid w:val="006C372E"/>
    <w:rsid w:val="006C47CF"/>
    <w:rsid w:val="006C5A23"/>
    <w:rsid w:val="006D0D91"/>
    <w:rsid w:val="006D3AFE"/>
    <w:rsid w:val="006D6D89"/>
    <w:rsid w:val="006D7619"/>
    <w:rsid w:val="006E038E"/>
    <w:rsid w:val="006E3306"/>
    <w:rsid w:val="006E3EFA"/>
    <w:rsid w:val="006E7667"/>
    <w:rsid w:val="006E7DBB"/>
    <w:rsid w:val="00703662"/>
    <w:rsid w:val="00704265"/>
    <w:rsid w:val="007062B2"/>
    <w:rsid w:val="00712ACE"/>
    <w:rsid w:val="00713FDC"/>
    <w:rsid w:val="0071685F"/>
    <w:rsid w:val="00716E2D"/>
    <w:rsid w:val="00717614"/>
    <w:rsid w:val="00717A87"/>
    <w:rsid w:val="00720033"/>
    <w:rsid w:val="00720D9C"/>
    <w:rsid w:val="00724539"/>
    <w:rsid w:val="007300B6"/>
    <w:rsid w:val="00731397"/>
    <w:rsid w:val="007347F3"/>
    <w:rsid w:val="007413C2"/>
    <w:rsid w:val="00742CE5"/>
    <w:rsid w:val="00744534"/>
    <w:rsid w:val="00745024"/>
    <w:rsid w:val="00746965"/>
    <w:rsid w:val="007475F3"/>
    <w:rsid w:val="00751B9F"/>
    <w:rsid w:val="0075236E"/>
    <w:rsid w:val="00752DB2"/>
    <w:rsid w:val="00753BE8"/>
    <w:rsid w:val="007551A1"/>
    <w:rsid w:val="007555D6"/>
    <w:rsid w:val="00755F8C"/>
    <w:rsid w:val="0075610F"/>
    <w:rsid w:val="00756D38"/>
    <w:rsid w:val="00757CA2"/>
    <w:rsid w:val="007607A7"/>
    <w:rsid w:val="007640FB"/>
    <w:rsid w:val="00765DB6"/>
    <w:rsid w:val="0076745D"/>
    <w:rsid w:val="007678F4"/>
    <w:rsid w:val="00770E49"/>
    <w:rsid w:val="00772945"/>
    <w:rsid w:val="00773BEC"/>
    <w:rsid w:val="00775DF8"/>
    <w:rsid w:val="00775E5E"/>
    <w:rsid w:val="00776DAE"/>
    <w:rsid w:val="007801AB"/>
    <w:rsid w:val="00780E07"/>
    <w:rsid w:val="007904C5"/>
    <w:rsid w:val="00791163"/>
    <w:rsid w:val="0079237A"/>
    <w:rsid w:val="00792DE3"/>
    <w:rsid w:val="00792E3E"/>
    <w:rsid w:val="00793948"/>
    <w:rsid w:val="007947C8"/>
    <w:rsid w:val="00794DF8"/>
    <w:rsid w:val="00796954"/>
    <w:rsid w:val="00796C6B"/>
    <w:rsid w:val="007A0FFF"/>
    <w:rsid w:val="007A2425"/>
    <w:rsid w:val="007A31EB"/>
    <w:rsid w:val="007A4B04"/>
    <w:rsid w:val="007A6C8D"/>
    <w:rsid w:val="007A7AAC"/>
    <w:rsid w:val="007B400E"/>
    <w:rsid w:val="007B45F4"/>
    <w:rsid w:val="007B7420"/>
    <w:rsid w:val="007C2295"/>
    <w:rsid w:val="007C3E93"/>
    <w:rsid w:val="007C614C"/>
    <w:rsid w:val="007C6435"/>
    <w:rsid w:val="007D0B6D"/>
    <w:rsid w:val="007D1A4B"/>
    <w:rsid w:val="007D23D5"/>
    <w:rsid w:val="007D3C41"/>
    <w:rsid w:val="007D5567"/>
    <w:rsid w:val="007E2962"/>
    <w:rsid w:val="007E2AB5"/>
    <w:rsid w:val="007E2D87"/>
    <w:rsid w:val="007E7581"/>
    <w:rsid w:val="007E7946"/>
    <w:rsid w:val="007F18C7"/>
    <w:rsid w:val="007F5569"/>
    <w:rsid w:val="007F617A"/>
    <w:rsid w:val="007F77AD"/>
    <w:rsid w:val="00800EC0"/>
    <w:rsid w:val="00801C32"/>
    <w:rsid w:val="00801D81"/>
    <w:rsid w:val="008038E0"/>
    <w:rsid w:val="008039DE"/>
    <w:rsid w:val="00803A80"/>
    <w:rsid w:val="008047E7"/>
    <w:rsid w:val="00805EDC"/>
    <w:rsid w:val="00813593"/>
    <w:rsid w:val="0081649F"/>
    <w:rsid w:val="008178B0"/>
    <w:rsid w:val="00820FAF"/>
    <w:rsid w:val="00821635"/>
    <w:rsid w:val="008222D0"/>
    <w:rsid w:val="008235A1"/>
    <w:rsid w:val="00824AED"/>
    <w:rsid w:val="00824F1F"/>
    <w:rsid w:val="008259BF"/>
    <w:rsid w:val="00826950"/>
    <w:rsid w:val="0083414E"/>
    <w:rsid w:val="00836A24"/>
    <w:rsid w:val="00842592"/>
    <w:rsid w:val="008435AA"/>
    <w:rsid w:val="00851274"/>
    <w:rsid w:val="0085521A"/>
    <w:rsid w:val="008564C5"/>
    <w:rsid w:val="00857BD0"/>
    <w:rsid w:val="0086283A"/>
    <w:rsid w:val="00863171"/>
    <w:rsid w:val="008650A0"/>
    <w:rsid w:val="008677E4"/>
    <w:rsid w:val="0088257A"/>
    <w:rsid w:val="00886ACF"/>
    <w:rsid w:val="00887FBB"/>
    <w:rsid w:val="0089040E"/>
    <w:rsid w:val="008928D3"/>
    <w:rsid w:val="00893E1A"/>
    <w:rsid w:val="008951D1"/>
    <w:rsid w:val="008A0BA5"/>
    <w:rsid w:val="008A17E2"/>
    <w:rsid w:val="008A3E89"/>
    <w:rsid w:val="008A45A3"/>
    <w:rsid w:val="008A4B6E"/>
    <w:rsid w:val="008A584E"/>
    <w:rsid w:val="008A73D9"/>
    <w:rsid w:val="008B5641"/>
    <w:rsid w:val="008B6572"/>
    <w:rsid w:val="008C385C"/>
    <w:rsid w:val="008C45D6"/>
    <w:rsid w:val="008C4AD7"/>
    <w:rsid w:val="008C4FD9"/>
    <w:rsid w:val="008C5602"/>
    <w:rsid w:val="008C6327"/>
    <w:rsid w:val="008D0352"/>
    <w:rsid w:val="008D0647"/>
    <w:rsid w:val="008D0D1B"/>
    <w:rsid w:val="008D4F32"/>
    <w:rsid w:val="008E081A"/>
    <w:rsid w:val="008E223E"/>
    <w:rsid w:val="008E3585"/>
    <w:rsid w:val="008E5DF6"/>
    <w:rsid w:val="008F0957"/>
    <w:rsid w:val="00900793"/>
    <w:rsid w:val="0090124E"/>
    <w:rsid w:val="009028AC"/>
    <w:rsid w:val="00902F47"/>
    <w:rsid w:val="00904430"/>
    <w:rsid w:val="009048FE"/>
    <w:rsid w:val="00907F26"/>
    <w:rsid w:val="009102D9"/>
    <w:rsid w:val="00910D5C"/>
    <w:rsid w:val="00913448"/>
    <w:rsid w:val="00920B65"/>
    <w:rsid w:val="009211F2"/>
    <w:rsid w:val="0092392F"/>
    <w:rsid w:val="00924C0A"/>
    <w:rsid w:val="00927A9A"/>
    <w:rsid w:val="00934E82"/>
    <w:rsid w:val="00936264"/>
    <w:rsid w:val="00937E32"/>
    <w:rsid w:val="00947799"/>
    <w:rsid w:val="00951C24"/>
    <w:rsid w:val="00954E6A"/>
    <w:rsid w:val="009561B4"/>
    <w:rsid w:val="00956E01"/>
    <w:rsid w:val="00960137"/>
    <w:rsid w:val="009611FD"/>
    <w:rsid w:val="00961ED5"/>
    <w:rsid w:val="00962594"/>
    <w:rsid w:val="00964430"/>
    <w:rsid w:val="0096506F"/>
    <w:rsid w:val="00967803"/>
    <w:rsid w:val="00967EFE"/>
    <w:rsid w:val="0097378A"/>
    <w:rsid w:val="0097599E"/>
    <w:rsid w:val="00976D48"/>
    <w:rsid w:val="00980448"/>
    <w:rsid w:val="009818CE"/>
    <w:rsid w:val="00984B48"/>
    <w:rsid w:val="009872DC"/>
    <w:rsid w:val="00987DE1"/>
    <w:rsid w:val="00987E74"/>
    <w:rsid w:val="00992C53"/>
    <w:rsid w:val="00993512"/>
    <w:rsid w:val="00997096"/>
    <w:rsid w:val="00997E1B"/>
    <w:rsid w:val="009A03C2"/>
    <w:rsid w:val="009A0B4E"/>
    <w:rsid w:val="009A6A99"/>
    <w:rsid w:val="009A6F55"/>
    <w:rsid w:val="009B2560"/>
    <w:rsid w:val="009B2FE9"/>
    <w:rsid w:val="009B30C5"/>
    <w:rsid w:val="009B4199"/>
    <w:rsid w:val="009B434F"/>
    <w:rsid w:val="009B45D5"/>
    <w:rsid w:val="009B48AB"/>
    <w:rsid w:val="009B5C41"/>
    <w:rsid w:val="009B7830"/>
    <w:rsid w:val="009C397A"/>
    <w:rsid w:val="009C43B3"/>
    <w:rsid w:val="009C4BA9"/>
    <w:rsid w:val="009C7AED"/>
    <w:rsid w:val="009D02E9"/>
    <w:rsid w:val="009D1AAE"/>
    <w:rsid w:val="009D4276"/>
    <w:rsid w:val="009D4EB8"/>
    <w:rsid w:val="009D73A0"/>
    <w:rsid w:val="009E1448"/>
    <w:rsid w:val="009E14AF"/>
    <w:rsid w:val="009E2F93"/>
    <w:rsid w:val="009E39DE"/>
    <w:rsid w:val="009E4EBB"/>
    <w:rsid w:val="009F4EC3"/>
    <w:rsid w:val="00A033D7"/>
    <w:rsid w:val="00A0459D"/>
    <w:rsid w:val="00A072B3"/>
    <w:rsid w:val="00A10FCD"/>
    <w:rsid w:val="00A15C67"/>
    <w:rsid w:val="00A20D36"/>
    <w:rsid w:val="00A22E77"/>
    <w:rsid w:val="00A23A35"/>
    <w:rsid w:val="00A24226"/>
    <w:rsid w:val="00A276E1"/>
    <w:rsid w:val="00A27C03"/>
    <w:rsid w:val="00A3074D"/>
    <w:rsid w:val="00A34972"/>
    <w:rsid w:val="00A35F45"/>
    <w:rsid w:val="00A414ED"/>
    <w:rsid w:val="00A43CC1"/>
    <w:rsid w:val="00A444A7"/>
    <w:rsid w:val="00A47C2C"/>
    <w:rsid w:val="00A5273F"/>
    <w:rsid w:val="00A546DC"/>
    <w:rsid w:val="00A54A78"/>
    <w:rsid w:val="00A61C9B"/>
    <w:rsid w:val="00A64C3D"/>
    <w:rsid w:val="00A67396"/>
    <w:rsid w:val="00A67D53"/>
    <w:rsid w:val="00A71C5D"/>
    <w:rsid w:val="00A72D48"/>
    <w:rsid w:val="00A771AD"/>
    <w:rsid w:val="00A80C0F"/>
    <w:rsid w:val="00A818A0"/>
    <w:rsid w:val="00A82065"/>
    <w:rsid w:val="00A827B1"/>
    <w:rsid w:val="00A83AD4"/>
    <w:rsid w:val="00A84AED"/>
    <w:rsid w:val="00A86BB7"/>
    <w:rsid w:val="00A91C5F"/>
    <w:rsid w:val="00A92E58"/>
    <w:rsid w:val="00A93125"/>
    <w:rsid w:val="00AA061D"/>
    <w:rsid w:val="00AA09F9"/>
    <w:rsid w:val="00AA3EA4"/>
    <w:rsid w:val="00AA4879"/>
    <w:rsid w:val="00AA4DF1"/>
    <w:rsid w:val="00AA5380"/>
    <w:rsid w:val="00AA62B3"/>
    <w:rsid w:val="00AA6C9D"/>
    <w:rsid w:val="00AB232D"/>
    <w:rsid w:val="00AB40C1"/>
    <w:rsid w:val="00AB49D9"/>
    <w:rsid w:val="00AB5076"/>
    <w:rsid w:val="00AC021D"/>
    <w:rsid w:val="00AC1667"/>
    <w:rsid w:val="00AC226B"/>
    <w:rsid w:val="00AC5083"/>
    <w:rsid w:val="00AC5A9A"/>
    <w:rsid w:val="00AD0487"/>
    <w:rsid w:val="00AD061E"/>
    <w:rsid w:val="00AE665E"/>
    <w:rsid w:val="00AF116F"/>
    <w:rsid w:val="00AF3F6D"/>
    <w:rsid w:val="00AF5CCD"/>
    <w:rsid w:val="00AF661C"/>
    <w:rsid w:val="00B0011E"/>
    <w:rsid w:val="00B01E42"/>
    <w:rsid w:val="00B04B62"/>
    <w:rsid w:val="00B1255E"/>
    <w:rsid w:val="00B125D1"/>
    <w:rsid w:val="00B17363"/>
    <w:rsid w:val="00B17CA6"/>
    <w:rsid w:val="00B228F0"/>
    <w:rsid w:val="00B2431E"/>
    <w:rsid w:val="00B27B0C"/>
    <w:rsid w:val="00B27D25"/>
    <w:rsid w:val="00B27D2F"/>
    <w:rsid w:val="00B30487"/>
    <w:rsid w:val="00B34942"/>
    <w:rsid w:val="00B35632"/>
    <w:rsid w:val="00B36F83"/>
    <w:rsid w:val="00B43F95"/>
    <w:rsid w:val="00B44466"/>
    <w:rsid w:val="00B44E7C"/>
    <w:rsid w:val="00B466D1"/>
    <w:rsid w:val="00B473BF"/>
    <w:rsid w:val="00B47848"/>
    <w:rsid w:val="00B505FC"/>
    <w:rsid w:val="00B54E7C"/>
    <w:rsid w:val="00B608CC"/>
    <w:rsid w:val="00B6100B"/>
    <w:rsid w:val="00B61493"/>
    <w:rsid w:val="00B6205B"/>
    <w:rsid w:val="00B63A50"/>
    <w:rsid w:val="00B64096"/>
    <w:rsid w:val="00B647D3"/>
    <w:rsid w:val="00B671DE"/>
    <w:rsid w:val="00B71072"/>
    <w:rsid w:val="00B71A02"/>
    <w:rsid w:val="00B724FF"/>
    <w:rsid w:val="00B72801"/>
    <w:rsid w:val="00B758D3"/>
    <w:rsid w:val="00B77815"/>
    <w:rsid w:val="00B77AE6"/>
    <w:rsid w:val="00B80269"/>
    <w:rsid w:val="00B805D5"/>
    <w:rsid w:val="00B8222D"/>
    <w:rsid w:val="00B82CBF"/>
    <w:rsid w:val="00B82EC5"/>
    <w:rsid w:val="00B844F3"/>
    <w:rsid w:val="00B85465"/>
    <w:rsid w:val="00B86070"/>
    <w:rsid w:val="00B910F3"/>
    <w:rsid w:val="00B939D2"/>
    <w:rsid w:val="00B93ADE"/>
    <w:rsid w:val="00B953CE"/>
    <w:rsid w:val="00B97CE6"/>
    <w:rsid w:val="00BA06D5"/>
    <w:rsid w:val="00BA071E"/>
    <w:rsid w:val="00BA0876"/>
    <w:rsid w:val="00BA3B10"/>
    <w:rsid w:val="00BA4AE1"/>
    <w:rsid w:val="00BA638F"/>
    <w:rsid w:val="00BA6F70"/>
    <w:rsid w:val="00BB0792"/>
    <w:rsid w:val="00BB141F"/>
    <w:rsid w:val="00BB7020"/>
    <w:rsid w:val="00BC3256"/>
    <w:rsid w:val="00BC7D26"/>
    <w:rsid w:val="00BD0B73"/>
    <w:rsid w:val="00BD2DDE"/>
    <w:rsid w:val="00BD5F6D"/>
    <w:rsid w:val="00BD67E7"/>
    <w:rsid w:val="00BD6EE4"/>
    <w:rsid w:val="00BE0651"/>
    <w:rsid w:val="00BE25B0"/>
    <w:rsid w:val="00BE2AF2"/>
    <w:rsid w:val="00BF4503"/>
    <w:rsid w:val="00BF48A6"/>
    <w:rsid w:val="00BF525A"/>
    <w:rsid w:val="00C017CE"/>
    <w:rsid w:val="00C022A8"/>
    <w:rsid w:val="00C05EB3"/>
    <w:rsid w:val="00C07130"/>
    <w:rsid w:val="00C075B5"/>
    <w:rsid w:val="00C12798"/>
    <w:rsid w:val="00C128C3"/>
    <w:rsid w:val="00C131CD"/>
    <w:rsid w:val="00C15B1B"/>
    <w:rsid w:val="00C16F18"/>
    <w:rsid w:val="00C21836"/>
    <w:rsid w:val="00C23157"/>
    <w:rsid w:val="00C33395"/>
    <w:rsid w:val="00C34163"/>
    <w:rsid w:val="00C40956"/>
    <w:rsid w:val="00C46873"/>
    <w:rsid w:val="00C50627"/>
    <w:rsid w:val="00C5136E"/>
    <w:rsid w:val="00C51A3F"/>
    <w:rsid w:val="00C52807"/>
    <w:rsid w:val="00C55E26"/>
    <w:rsid w:val="00C61872"/>
    <w:rsid w:val="00C6486A"/>
    <w:rsid w:val="00C65CF4"/>
    <w:rsid w:val="00C6627D"/>
    <w:rsid w:val="00C67AC2"/>
    <w:rsid w:val="00C71AA7"/>
    <w:rsid w:val="00C723A4"/>
    <w:rsid w:val="00C745BD"/>
    <w:rsid w:val="00C76258"/>
    <w:rsid w:val="00C77CD3"/>
    <w:rsid w:val="00C803D0"/>
    <w:rsid w:val="00C813C4"/>
    <w:rsid w:val="00C83E24"/>
    <w:rsid w:val="00C8442A"/>
    <w:rsid w:val="00C84D94"/>
    <w:rsid w:val="00C86036"/>
    <w:rsid w:val="00C8612F"/>
    <w:rsid w:val="00C8697F"/>
    <w:rsid w:val="00C91672"/>
    <w:rsid w:val="00CA4E09"/>
    <w:rsid w:val="00CA5F69"/>
    <w:rsid w:val="00CB0098"/>
    <w:rsid w:val="00CB05FA"/>
    <w:rsid w:val="00CB09B4"/>
    <w:rsid w:val="00CB0E1A"/>
    <w:rsid w:val="00CB1B27"/>
    <w:rsid w:val="00CB2524"/>
    <w:rsid w:val="00CB3A34"/>
    <w:rsid w:val="00CB490C"/>
    <w:rsid w:val="00CB6C26"/>
    <w:rsid w:val="00CC0274"/>
    <w:rsid w:val="00CC070C"/>
    <w:rsid w:val="00CC2798"/>
    <w:rsid w:val="00CC4081"/>
    <w:rsid w:val="00CC6F81"/>
    <w:rsid w:val="00CD4489"/>
    <w:rsid w:val="00CD4578"/>
    <w:rsid w:val="00CD4747"/>
    <w:rsid w:val="00CD4AFE"/>
    <w:rsid w:val="00CD63EF"/>
    <w:rsid w:val="00CD771E"/>
    <w:rsid w:val="00CE0434"/>
    <w:rsid w:val="00CF0BAA"/>
    <w:rsid w:val="00CF55F0"/>
    <w:rsid w:val="00CF7279"/>
    <w:rsid w:val="00CF7F8F"/>
    <w:rsid w:val="00D005FA"/>
    <w:rsid w:val="00D02AAB"/>
    <w:rsid w:val="00D051D4"/>
    <w:rsid w:val="00D10E9E"/>
    <w:rsid w:val="00D12364"/>
    <w:rsid w:val="00D13775"/>
    <w:rsid w:val="00D14ABE"/>
    <w:rsid w:val="00D21EC3"/>
    <w:rsid w:val="00D2395B"/>
    <w:rsid w:val="00D243A1"/>
    <w:rsid w:val="00D24454"/>
    <w:rsid w:val="00D24553"/>
    <w:rsid w:val="00D2610B"/>
    <w:rsid w:val="00D26D66"/>
    <w:rsid w:val="00D3023A"/>
    <w:rsid w:val="00D30E75"/>
    <w:rsid w:val="00D31489"/>
    <w:rsid w:val="00D32B64"/>
    <w:rsid w:val="00D32D97"/>
    <w:rsid w:val="00D32E10"/>
    <w:rsid w:val="00D33752"/>
    <w:rsid w:val="00D35062"/>
    <w:rsid w:val="00D3568E"/>
    <w:rsid w:val="00D35DD3"/>
    <w:rsid w:val="00D42794"/>
    <w:rsid w:val="00D43EF3"/>
    <w:rsid w:val="00D4797C"/>
    <w:rsid w:val="00D50C4C"/>
    <w:rsid w:val="00D5224F"/>
    <w:rsid w:val="00D52B8B"/>
    <w:rsid w:val="00D57AD6"/>
    <w:rsid w:val="00D628C2"/>
    <w:rsid w:val="00D62ED9"/>
    <w:rsid w:val="00D6469A"/>
    <w:rsid w:val="00D66A25"/>
    <w:rsid w:val="00D7145C"/>
    <w:rsid w:val="00D7217B"/>
    <w:rsid w:val="00D85A86"/>
    <w:rsid w:val="00D8715E"/>
    <w:rsid w:val="00D91607"/>
    <w:rsid w:val="00D9207F"/>
    <w:rsid w:val="00D925FD"/>
    <w:rsid w:val="00D92F8E"/>
    <w:rsid w:val="00D950E7"/>
    <w:rsid w:val="00D96713"/>
    <w:rsid w:val="00DA1AE3"/>
    <w:rsid w:val="00DA324D"/>
    <w:rsid w:val="00DA5D99"/>
    <w:rsid w:val="00DA6CEE"/>
    <w:rsid w:val="00DB2311"/>
    <w:rsid w:val="00DB35A3"/>
    <w:rsid w:val="00DB4B7F"/>
    <w:rsid w:val="00DB63BA"/>
    <w:rsid w:val="00DB6923"/>
    <w:rsid w:val="00DB6F62"/>
    <w:rsid w:val="00DC00B9"/>
    <w:rsid w:val="00DC2501"/>
    <w:rsid w:val="00DC287C"/>
    <w:rsid w:val="00DC2AFA"/>
    <w:rsid w:val="00DC3BF6"/>
    <w:rsid w:val="00DC4235"/>
    <w:rsid w:val="00DC6B74"/>
    <w:rsid w:val="00DC758C"/>
    <w:rsid w:val="00DD006E"/>
    <w:rsid w:val="00DD5408"/>
    <w:rsid w:val="00DD6DC0"/>
    <w:rsid w:val="00DE011F"/>
    <w:rsid w:val="00DE104D"/>
    <w:rsid w:val="00DE3BDD"/>
    <w:rsid w:val="00DE6858"/>
    <w:rsid w:val="00DF017D"/>
    <w:rsid w:val="00DF184E"/>
    <w:rsid w:val="00DF29B9"/>
    <w:rsid w:val="00DF2C7B"/>
    <w:rsid w:val="00DF3D0D"/>
    <w:rsid w:val="00DF54B7"/>
    <w:rsid w:val="00DF6174"/>
    <w:rsid w:val="00DF70E5"/>
    <w:rsid w:val="00E00253"/>
    <w:rsid w:val="00E0157A"/>
    <w:rsid w:val="00E02C2D"/>
    <w:rsid w:val="00E05337"/>
    <w:rsid w:val="00E05676"/>
    <w:rsid w:val="00E13813"/>
    <w:rsid w:val="00E143BE"/>
    <w:rsid w:val="00E15071"/>
    <w:rsid w:val="00E161EE"/>
    <w:rsid w:val="00E167AA"/>
    <w:rsid w:val="00E16CB0"/>
    <w:rsid w:val="00E171D7"/>
    <w:rsid w:val="00E21855"/>
    <w:rsid w:val="00E22D86"/>
    <w:rsid w:val="00E248A6"/>
    <w:rsid w:val="00E32BB8"/>
    <w:rsid w:val="00E3430F"/>
    <w:rsid w:val="00E43CDE"/>
    <w:rsid w:val="00E44CA5"/>
    <w:rsid w:val="00E50A78"/>
    <w:rsid w:val="00E54D94"/>
    <w:rsid w:val="00E566CA"/>
    <w:rsid w:val="00E639AE"/>
    <w:rsid w:val="00E65EE0"/>
    <w:rsid w:val="00E74020"/>
    <w:rsid w:val="00E744F3"/>
    <w:rsid w:val="00E746E7"/>
    <w:rsid w:val="00E82F64"/>
    <w:rsid w:val="00E861DE"/>
    <w:rsid w:val="00E86A71"/>
    <w:rsid w:val="00E87BF3"/>
    <w:rsid w:val="00E95099"/>
    <w:rsid w:val="00E950EC"/>
    <w:rsid w:val="00E95211"/>
    <w:rsid w:val="00E952C0"/>
    <w:rsid w:val="00EA2C39"/>
    <w:rsid w:val="00EA31D8"/>
    <w:rsid w:val="00EA6837"/>
    <w:rsid w:val="00EA7FE5"/>
    <w:rsid w:val="00EB0F0B"/>
    <w:rsid w:val="00EB1F88"/>
    <w:rsid w:val="00EB2B7C"/>
    <w:rsid w:val="00EB5EEE"/>
    <w:rsid w:val="00EC0312"/>
    <w:rsid w:val="00EC40B3"/>
    <w:rsid w:val="00EC6FCE"/>
    <w:rsid w:val="00ED05B1"/>
    <w:rsid w:val="00ED2DFD"/>
    <w:rsid w:val="00ED4FB3"/>
    <w:rsid w:val="00EE29F5"/>
    <w:rsid w:val="00EE3702"/>
    <w:rsid w:val="00EE4455"/>
    <w:rsid w:val="00EE53B5"/>
    <w:rsid w:val="00EE7E53"/>
    <w:rsid w:val="00EF1733"/>
    <w:rsid w:val="00EF2938"/>
    <w:rsid w:val="00EF5866"/>
    <w:rsid w:val="00EF6213"/>
    <w:rsid w:val="00F00875"/>
    <w:rsid w:val="00F017AC"/>
    <w:rsid w:val="00F04AC6"/>
    <w:rsid w:val="00F077BE"/>
    <w:rsid w:val="00F101A5"/>
    <w:rsid w:val="00F1135D"/>
    <w:rsid w:val="00F11F64"/>
    <w:rsid w:val="00F16221"/>
    <w:rsid w:val="00F16BCD"/>
    <w:rsid w:val="00F20ED7"/>
    <w:rsid w:val="00F2181C"/>
    <w:rsid w:val="00F21B38"/>
    <w:rsid w:val="00F32AAF"/>
    <w:rsid w:val="00F32E7D"/>
    <w:rsid w:val="00F35F45"/>
    <w:rsid w:val="00F41461"/>
    <w:rsid w:val="00F42C22"/>
    <w:rsid w:val="00F46247"/>
    <w:rsid w:val="00F47208"/>
    <w:rsid w:val="00F47E01"/>
    <w:rsid w:val="00F50368"/>
    <w:rsid w:val="00F54E83"/>
    <w:rsid w:val="00F60A72"/>
    <w:rsid w:val="00F6245C"/>
    <w:rsid w:val="00F64BBC"/>
    <w:rsid w:val="00F666C7"/>
    <w:rsid w:val="00F67F84"/>
    <w:rsid w:val="00F704A6"/>
    <w:rsid w:val="00F7579E"/>
    <w:rsid w:val="00F76B79"/>
    <w:rsid w:val="00F76D9A"/>
    <w:rsid w:val="00F834EB"/>
    <w:rsid w:val="00F85A25"/>
    <w:rsid w:val="00F86033"/>
    <w:rsid w:val="00F8719A"/>
    <w:rsid w:val="00F87D60"/>
    <w:rsid w:val="00F905EC"/>
    <w:rsid w:val="00F9207F"/>
    <w:rsid w:val="00F922DE"/>
    <w:rsid w:val="00F946F5"/>
    <w:rsid w:val="00F96223"/>
    <w:rsid w:val="00F96754"/>
    <w:rsid w:val="00F972FD"/>
    <w:rsid w:val="00FA0D21"/>
    <w:rsid w:val="00FA3AFD"/>
    <w:rsid w:val="00FA4535"/>
    <w:rsid w:val="00FA67D8"/>
    <w:rsid w:val="00FA7218"/>
    <w:rsid w:val="00FB08E3"/>
    <w:rsid w:val="00FB1985"/>
    <w:rsid w:val="00FB2479"/>
    <w:rsid w:val="00FB2872"/>
    <w:rsid w:val="00FB54A2"/>
    <w:rsid w:val="00FB5D03"/>
    <w:rsid w:val="00FB6602"/>
    <w:rsid w:val="00FB7873"/>
    <w:rsid w:val="00FC02A3"/>
    <w:rsid w:val="00FC5F65"/>
    <w:rsid w:val="00FC6611"/>
    <w:rsid w:val="00FC6CF9"/>
    <w:rsid w:val="00FD09FB"/>
    <w:rsid w:val="00FD1520"/>
    <w:rsid w:val="00FD17C4"/>
    <w:rsid w:val="00FD51F4"/>
    <w:rsid w:val="00FD5D54"/>
    <w:rsid w:val="00FD5E14"/>
    <w:rsid w:val="00FE0154"/>
    <w:rsid w:val="00FE153F"/>
    <w:rsid w:val="00FE1A68"/>
    <w:rsid w:val="00FE316C"/>
    <w:rsid w:val="00FE3ACC"/>
    <w:rsid w:val="00FE698F"/>
    <w:rsid w:val="00FF02A0"/>
    <w:rsid w:val="00FF11EF"/>
    <w:rsid w:val="00FF20D1"/>
    <w:rsid w:val="00FF222C"/>
    <w:rsid w:val="00FF242E"/>
    <w:rsid w:val="00FF5D13"/>
    <w:rsid w:val="00FF7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72EBC"/>
  <w15:docId w15:val="{85985E81-633D-4329-A271-F50504CDD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05BCE"/>
    <w:rPr>
      <w:sz w:val="24"/>
      <w:szCs w:val="24"/>
    </w:rPr>
  </w:style>
  <w:style w:type="paragraph" w:styleId="Heading1">
    <w:name w:val="heading 1"/>
    <w:basedOn w:val="Normal"/>
    <w:next w:val="Normal"/>
    <w:qFormat/>
    <w:rsid w:val="00EF7B96"/>
    <w:pPr>
      <w:keepNext/>
      <w:spacing w:before="240" w:after="60"/>
      <w:outlineLvl w:val="0"/>
    </w:pPr>
    <w:rPr>
      <w:b/>
      <w:bCs/>
      <w:kern w:val="36"/>
      <w:sz w:val="48"/>
      <w:szCs w:val="48"/>
    </w:rPr>
  </w:style>
  <w:style w:type="paragraph" w:styleId="Heading2">
    <w:name w:val="heading 2"/>
    <w:basedOn w:val="Normal"/>
    <w:next w:val="Normal"/>
    <w:qFormat/>
    <w:rsid w:val="00EF7B96"/>
    <w:pPr>
      <w:keepNext/>
      <w:spacing w:before="240" w:after="60"/>
      <w:outlineLvl w:val="1"/>
    </w:pPr>
    <w:rPr>
      <w:b/>
      <w:bCs/>
      <w:iCs/>
      <w:sz w:val="36"/>
      <w:szCs w:val="36"/>
    </w:rPr>
  </w:style>
  <w:style w:type="paragraph" w:styleId="Heading3">
    <w:name w:val="heading 3"/>
    <w:basedOn w:val="Normal"/>
    <w:next w:val="Normal"/>
    <w:qFormat/>
    <w:rsid w:val="00EF7B96"/>
    <w:pPr>
      <w:keepNext/>
      <w:spacing w:before="240" w:after="60"/>
      <w:outlineLvl w:val="2"/>
    </w:pPr>
    <w:rPr>
      <w:b/>
      <w:bCs/>
      <w:sz w:val="28"/>
      <w:szCs w:val="28"/>
    </w:rPr>
  </w:style>
  <w:style w:type="paragraph" w:styleId="Heading4">
    <w:name w:val="heading 4"/>
    <w:basedOn w:val="Normal"/>
    <w:next w:val="Normal"/>
    <w:qFormat/>
    <w:rsid w:val="00EF7B96"/>
    <w:pPr>
      <w:keepNext/>
      <w:spacing w:before="240" w:after="60"/>
      <w:outlineLvl w:val="3"/>
    </w:pPr>
    <w:rPr>
      <w:b/>
      <w:bCs/>
    </w:rPr>
  </w:style>
  <w:style w:type="paragraph" w:styleId="Heading5">
    <w:name w:val="heading 5"/>
    <w:basedOn w:val="Normal"/>
    <w:next w:val="Normal"/>
    <w:qFormat/>
    <w:rsid w:val="00EF7B96"/>
    <w:pPr>
      <w:spacing w:before="240" w:after="60"/>
      <w:outlineLvl w:val="4"/>
    </w:pPr>
    <w:rPr>
      <w:b/>
      <w:bCs/>
      <w:iCs/>
      <w:sz w:val="20"/>
      <w:szCs w:val="20"/>
    </w:rPr>
  </w:style>
  <w:style w:type="paragraph" w:styleId="Heading6">
    <w:name w:val="heading 6"/>
    <w:basedOn w:val="Normal"/>
    <w:next w:val="Normal"/>
    <w:qFormat/>
    <w:rsid w:val="00EF7B96"/>
    <w:pPr>
      <w:spacing w:before="240" w:after="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72B3"/>
    <w:rPr>
      <w:color w:val="0563C1" w:themeColor="hyperlink"/>
      <w:u w:val="single"/>
    </w:rPr>
  </w:style>
  <w:style w:type="character" w:styleId="CommentReference">
    <w:name w:val="annotation reference"/>
    <w:basedOn w:val="DefaultParagraphFont"/>
    <w:uiPriority w:val="99"/>
    <w:semiHidden/>
    <w:unhideWhenUsed/>
    <w:rsid w:val="00AA3EA4"/>
    <w:rPr>
      <w:sz w:val="16"/>
      <w:szCs w:val="16"/>
    </w:rPr>
  </w:style>
  <w:style w:type="paragraph" w:styleId="CommentText">
    <w:name w:val="annotation text"/>
    <w:basedOn w:val="Normal"/>
    <w:link w:val="CommentTextChar"/>
    <w:uiPriority w:val="99"/>
    <w:unhideWhenUsed/>
    <w:rsid w:val="00AA3EA4"/>
    <w:rPr>
      <w:sz w:val="20"/>
      <w:szCs w:val="20"/>
    </w:rPr>
  </w:style>
  <w:style w:type="character" w:customStyle="1" w:styleId="CommentTextChar">
    <w:name w:val="Comment Text Char"/>
    <w:basedOn w:val="DefaultParagraphFont"/>
    <w:link w:val="CommentText"/>
    <w:uiPriority w:val="99"/>
    <w:rsid w:val="00AA3EA4"/>
  </w:style>
  <w:style w:type="paragraph" w:styleId="CommentSubject">
    <w:name w:val="annotation subject"/>
    <w:basedOn w:val="CommentText"/>
    <w:next w:val="CommentText"/>
    <w:link w:val="CommentSubjectChar"/>
    <w:uiPriority w:val="99"/>
    <w:semiHidden/>
    <w:unhideWhenUsed/>
    <w:rsid w:val="00AA3EA4"/>
    <w:rPr>
      <w:b/>
      <w:bCs/>
    </w:rPr>
  </w:style>
  <w:style w:type="character" w:customStyle="1" w:styleId="CommentSubjectChar">
    <w:name w:val="Comment Subject Char"/>
    <w:basedOn w:val="CommentTextChar"/>
    <w:link w:val="CommentSubject"/>
    <w:uiPriority w:val="99"/>
    <w:semiHidden/>
    <w:rsid w:val="00AA3EA4"/>
    <w:rPr>
      <w:b/>
      <w:bCs/>
    </w:rPr>
  </w:style>
  <w:style w:type="paragraph" w:styleId="BalloonText">
    <w:name w:val="Balloon Text"/>
    <w:basedOn w:val="Normal"/>
    <w:link w:val="BalloonTextChar"/>
    <w:uiPriority w:val="99"/>
    <w:semiHidden/>
    <w:unhideWhenUsed/>
    <w:rsid w:val="00AA3E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3EA4"/>
    <w:rPr>
      <w:rFonts w:ascii="Segoe UI" w:hAnsi="Segoe UI" w:cs="Segoe UI"/>
      <w:sz w:val="18"/>
      <w:szCs w:val="18"/>
    </w:rPr>
  </w:style>
  <w:style w:type="paragraph" w:styleId="ListParagraph">
    <w:name w:val="List Paragraph"/>
    <w:basedOn w:val="Normal"/>
    <w:uiPriority w:val="34"/>
    <w:qFormat/>
    <w:rsid w:val="00674811"/>
    <w:pPr>
      <w:ind w:left="720"/>
      <w:contextualSpacing/>
    </w:pPr>
  </w:style>
  <w:style w:type="paragraph" w:styleId="Revision">
    <w:name w:val="Revision"/>
    <w:hidden/>
    <w:uiPriority w:val="99"/>
    <w:semiHidden/>
    <w:rsid w:val="00C3339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us-cert.gov/Ransomwar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unit42.paloaltonetworks.com/rovnix-declaration-generation-algorithm/"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C06CA-2BCF-4B86-8D07-EABDBB3DB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3620</TotalTime>
  <Pages>20</Pages>
  <Words>4534</Words>
  <Characters>25849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Duncan Rowe</dc:creator>
  <cp:keywords/>
  <dc:description/>
  <cp:lastModifiedBy>Rowe, Duncan</cp:lastModifiedBy>
  <cp:revision>502</cp:revision>
  <dcterms:created xsi:type="dcterms:W3CDTF">2019-08-19T08:39:00Z</dcterms:created>
  <dcterms:modified xsi:type="dcterms:W3CDTF">2019-09-26T19:35:00Z</dcterms:modified>
</cp:coreProperties>
</file>